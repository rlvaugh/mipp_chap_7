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F39825" w14:textId="77777777" w:rsidR="00FB3541" w:rsidRDefault="00FB3541">
      <w:pPr>
        <w:pStyle w:val="TOC1"/>
      </w:pPr>
    </w:p>
    <w:p w14:paraId="4020B376" w14:textId="77777777" w:rsidR="006E7D66" w:rsidRPr="006E7D66" w:rsidRDefault="006E7D66" w:rsidP="006E7D66"/>
    <w:p w14:paraId="41917E9F" w14:textId="77777777" w:rsidR="00622AE5" w:rsidRDefault="00622AE5" w:rsidP="00622AE5"/>
    <w:p w14:paraId="05B381EA" w14:textId="77777777" w:rsidR="00622AE5" w:rsidRDefault="00622AE5" w:rsidP="00622AE5"/>
    <w:p w14:paraId="528BB3EA" w14:textId="77777777" w:rsidR="00622AE5" w:rsidRDefault="00622AE5" w:rsidP="00622AE5"/>
    <w:p w14:paraId="548203E7" w14:textId="77777777" w:rsidR="00622AE5" w:rsidRDefault="00622AE5" w:rsidP="00622AE5"/>
    <w:p w14:paraId="1ADCA457" w14:textId="77777777" w:rsidR="00622AE5" w:rsidRPr="00622AE5" w:rsidRDefault="00622AE5" w:rsidP="00622AE5"/>
    <w:p w14:paraId="1D9954E8" w14:textId="77777777" w:rsidR="00E908B1" w:rsidRDefault="007E6A2A">
      <w:pPr>
        <w:pStyle w:val="TOC1"/>
        <w:rPr>
          <w:rFonts w:eastAsiaTheme="minorEastAsia"/>
          <w:noProof/>
        </w:rPr>
      </w:pPr>
      <w:r>
        <w:rPr>
          <w:rFonts w:asciiTheme="minorHAnsi" w:hAnsiTheme="minorHAnsi" w:cstheme="minorBidi"/>
          <w:szCs w:val="22"/>
        </w:rPr>
        <w:fldChar w:fldCharType="begin"/>
      </w:r>
      <w:r w:rsidR="00F5270C">
        <w:instrText>TOC \z \o "1-3" \t "HeadA,1,HeadB,2,HeadC,3" \h</w:instrText>
      </w:r>
      <w:r>
        <w:rPr>
          <w:rFonts w:asciiTheme="minorHAnsi" w:hAnsiTheme="minorHAnsi" w:cstheme="minorBidi"/>
          <w:szCs w:val="22"/>
        </w:rPr>
        <w:fldChar w:fldCharType="separate"/>
      </w:r>
      <w:hyperlink w:anchor="_Toc23926132" w:history="1">
        <w:r w:rsidR="00E908B1" w:rsidRPr="00A03FBF">
          <w:rPr>
            <w:rStyle w:val="Hyperlink"/>
            <w:noProof/>
          </w:rPr>
          <w:t>How to Land on Mars</w:t>
        </w:r>
        <w:r w:rsidR="00E908B1">
          <w:rPr>
            <w:noProof/>
            <w:webHidden/>
          </w:rPr>
          <w:tab/>
        </w:r>
        <w:r>
          <w:rPr>
            <w:noProof/>
            <w:webHidden/>
          </w:rPr>
          <w:fldChar w:fldCharType="begin"/>
        </w:r>
        <w:r w:rsidR="00E908B1">
          <w:rPr>
            <w:noProof/>
            <w:webHidden/>
          </w:rPr>
          <w:instrText xml:space="preserve"> PAGEREF _Toc23926132 \h </w:instrText>
        </w:r>
        <w:r>
          <w:rPr>
            <w:noProof/>
            <w:webHidden/>
          </w:rPr>
        </w:r>
        <w:r>
          <w:rPr>
            <w:noProof/>
            <w:webHidden/>
          </w:rPr>
          <w:fldChar w:fldCharType="separate"/>
        </w:r>
        <w:r w:rsidR="00E908B1">
          <w:rPr>
            <w:noProof/>
            <w:webHidden/>
          </w:rPr>
          <w:t>2</w:t>
        </w:r>
        <w:r>
          <w:rPr>
            <w:noProof/>
            <w:webHidden/>
          </w:rPr>
          <w:fldChar w:fldCharType="end"/>
        </w:r>
      </w:hyperlink>
    </w:p>
    <w:p w14:paraId="1E5AFDB5" w14:textId="77777777" w:rsidR="00E908B1" w:rsidRDefault="00297F11">
      <w:pPr>
        <w:pStyle w:val="TOC1"/>
        <w:rPr>
          <w:rFonts w:eastAsiaTheme="minorEastAsia"/>
          <w:noProof/>
        </w:rPr>
      </w:pPr>
      <w:hyperlink w:anchor="_Toc23926133" w:history="1">
        <w:r w:rsidR="00E908B1" w:rsidRPr="00A03FBF">
          <w:rPr>
            <w:rStyle w:val="Hyperlink"/>
            <w:noProof/>
          </w:rPr>
          <w:t>The MOLA Map</w:t>
        </w:r>
        <w:r w:rsidR="00E908B1">
          <w:rPr>
            <w:noProof/>
            <w:webHidden/>
          </w:rPr>
          <w:tab/>
        </w:r>
        <w:r w:rsidR="007E6A2A">
          <w:rPr>
            <w:noProof/>
            <w:webHidden/>
          </w:rPr>
          <w:fldChar w:fldCharType="begin"/>
        </w:r>
        <w:r w:rsidR="00E908B1">
          <w:rPr>
            <w:noProof/>
            <w:webHidden/>
          </w:rPr>
          <w:instrText xml:space="preserve"> PAGEREF _Toc23926133 \h </w:instrText>
        </w:r>
        <w:r w:rsidR="007E6A2A">
          <w:rPr>
            <w:noProof/>
            <w:webHidden/>
          </w:rPr>
        </w:r>
        <w:r w:rsidR="007E6A2A">
          <w:rPr>
            <w:noProof/>
            <w:webHidden/>
          </w:rPr>
          <w:fldChar w:fldCharType="separate"/>
        </w:r>
        <w:r w:rsidR="00E908B1">
          <w:rPr>
            <w:noProof/>
            <w:webHidden/>
          </w:rPr>
          <w:t>4</w:t>
        </w:r>
        <w:r w:rsidR="007E6A2A">
          <w:rPr>
            <w:noProof/>
            <w:webHidden/>
          </w:rPr>
          <w:fldChar w:fldCharType="end"/>
        </w:r>
      </w:hyperlink>
    </w:p>
    <w:p w14:paraId="23C3CFCA" w14:textId="77777777" w:rsidR="00E908B1" w:rsidRDefault="00297F11">
      <w:pPr>
        <w:pStyle w:val="TOC1"/>
        <w:rPr>
          <w:rFonts w:eastAsiaTheme="minorEastAsia"/>
          <w:noProof/>
        </w:rPr>
      </w:pPr>
      <w:hyperlink w:anchor="_Toc23926134" w:history="1">
        <w:r w:rsidR="00E908B1" w:rsidRPr="00A03FBF">
          <w:rPr>
            <w:rStyle w:val="Hyperlink"/>
            <w:noProof/>
          </w:rPr>
          <w:t>Project 10: Selecting Martian Landing Sites</w:t>
        </w:r>
        <w:r w:rsidR="00E908B1">
          <w:rPr>
            <w:noProof/>
            <w:webHidden/>
          </w:rPr>
          <w:tab/>
        </w:r>
        <w:r w:rsidR="007E6A2A">
          <w:rPr>
            <w:noProof/>
            <w:webHidden/>
          </w:rPr>
          <w:fldChar w:fldCharType="begin"/>
        </w:r>
        <w:r w:rsidR="00E908B1">
          <w:rPr>
            <w:noProof/>
            <w:webHidden/>
          </w:rPr>
          <w:instrText xml:space="preserve"> PAGEREF _Toc23926134 \h </w:instrText>
        </w:r>
        <w:r w:rsidR="007E6A2A">
          <w:rPr>
            <w:noProof/>
            <w:webHidden/>
          </w:rPr>
        </w:r>
        <w:r w:rsidR="007E6A2A">
          <w:rPr>
            <w:noProof/>
            <w:webHidden/>
          </w:rPr>
          <w:fldChar w:fldCharType="separate"/>
        </w:r>
        <w:r w:rsidR="00E908B1">
          <w:rPr>
            <w:noProof/>
            <w:webHidden/>
          </w:rPr>
          <w:t>6</w:t>
        </w:r>
        <w:r w:rsidR="007E6A2A">
          <w:rPr>
            <w:noProof/>
            <w:webHidden/>
          </w:rPr>
          <w:fldChar w:fldCharType="end"/>
        </w:r>
      </w:hyperlink>
    </w:p>
    <w:p w14:paraId="2A07335A" w14:textId="77777777" w:rsidR="00E908B1" w:rsidRDefault="00297F11">
      <w:pPr>
        <w:pStyle w:val="TOC2"/>
        <w:tabs>
          <w:tab w:val="right" w:leader="dot" w:pos="9954"/>
        </w:tabs>
        <w:rPr>
          <w:rFonts w:eastAsiaTheme="minorEastAsia"/>
          <w:noProof/>
        </w:rPr>
      </w:pPr>
      <w:hyperlink w:anchor="_Toc23926135" w:history="1">
        <w:r w:rsidR="00E908B1" w:rsidRPr="00A03FBF">
          <w:rPr>
            <w:rStyle w:val="Hyperlink"/>
            <w:noProof/>
          </w:rPr>
          <w:t>Strategy</w:t>
        </w:r>
        <w:r w:rsidR="00E908B1">
          <w:rPr>
            <w:noProof/>
            <w:webHidden/>
          </w:rPr>
          <w:tab/>
        </w:r>
        <w:r w:rsidR="007E6A2A">
          <w:rPr>
            <w:noProof/>
            <w:webHidden/>
          </w:rPr>
          <w:fldChar w:fldCharType="begin"/>
        </w:r>
        <w:r w:rsidR="00E908B1">
          <w:rPr>
            <w:noProof/>
            <w:webHidden/>
          </w:rPr>
          <w:instrText xml:space="preserve"> PAGEREF _Toc23926135 \h </w:instrText>
        </w:r>
        <w:r w:rsidR="007E6A2A">
          <w:rPr>
            <w:noProof/>
            <w:webHidden/>
          </w:rPr>
        </w:r>
        <w:r w:rsidR="007E6A2A">
          <w:rPr>
            <w:noProof/>
            <w:webHidden/>
          </w:rPr>
          <w:fldChar w:fldCharType="separate"/>
        </w:r>
        <w:r w:rsidR="00E908B1">
          <w:rPr>
            <w:noProof/>
            <w:webHidden/>
          </w:rPr>
          <w:t>7</w:t>
        </w:r>
        <w:r w:rsidR="007E6A2A">
          <w:rPr>
            <w:noProof/>
            <w:webHidden/>
          </w:rPr>
          <w:fldChar w:fldCharType="end"/>
        </w:r>
      </w:hyperlink>
    </w:p>
    <w:p w14:paraId="7149DBA9" w14:textId="77777777" w:rsidR="00E908B1" w:rsidRDefault="00297F11">
      <w:pPr>
        <w:pStyle w:val="TOC2"/>
        <w:tabs>
          <w:tab w:val="right" w:leader="dot" w:pos="9954"/>
        </w:tabs>
        <w:rPr>
          <w:rFonts w:eastAsiaTheme="minorEastAsia"/>
          <w:noProof/>
        </w:rPr>
      </w:pPr>
      <w:hyperlink w:anchor="_Toc23926136" w:history="1">
        <w:r w:rsidR="00E908B1" w:rsidRPr="00A03FBF">
          <w:rPr>
            <w:rStyle w:val="Hyperlink"/>
            <w:noProof/>
          </w:rPr>
          <w:t>The Site Selector Code</w:t>
        </w:r>
        <w:r w:rsidR="00E908B1">
          <w:rPr>
            <w:noProof/>
            <w:webHidden/>
          </w:rPr>
          <w:tab/>
        </w:r>
        <w:r w:rsidR="007E6A2A">
          <w:rPr>
            <w:noProof/>
            <w:webHidden/>
          </w:rPr>
          <w:fldChar w:fldCharType="begin"/>
        </w:r>
        <w:r w:rsidR="00E908B1">
          <w:rPr>
            <w:noProof/>
            <w:webHidden/>
          </w:rPr>
          <w:instrText xml:space="preserve"> PAGEREF _Toc23926136 \h </w:instrText>
        </w:r>
        <w:r w:rsidR="007E6A2A">
          <w:rPr>
            <w:noProof/>
            <w:webHidden/>
          </w:rPr>
        </w:r>
        <w:r w:rsidR="007E6A2A">
          <w:rPr>
            <w:noProof/>
            <w:webHidden/>
          </w:rPr>
          <w:fldChar w:fldCharType="separate"/>
        </w:r>
        <w:r w:rsidR="00E908B1">
          <w:rPr>
            <w:noProof/>
            <w:webHidden/>
          </w:rPr>
          <w:t>8</w:t>
        </w:r>
        <w:r w:rsidR="007E6A2A">
          <w:rPr>
            <w:noProof/>
            <w:webHidden/>
          </w:rPr>
          <w:fldChar w:fldCharType="end"/>
        </w:r>
      </w:hyperlink>
    </w:p>
    <w:p w14:paraId="397CC5AD" w14:textId="77777777" w:rsidR="00E908B1" w:rsidRDefault="00297F11">
      <w:pPr>
        <w:pStyle w:val="TOC3"/>
        <w:tabs>
          <w:tab w:val="right" w:leader="dot" w:pos="9954"/>
        </w:tabs>
        <w:rPr>
          <w:rFonts w:eastAsiaTheme="minorEastAsia"/>
          <w:noProof/>
        </w:rPr>
      </w:pPr>
      <w:hyperlink w:anchor="_Toc23926137" w:history="1">
        <w:r w:rsidR="00E908B1" w:rsidRPr="00A03FBF">
          <w:rPr>
            <w:rStyle w:val="Hyperlink"/>
            <w:noProof/>
          </w:rPr>
          <w:t>Importing Modules and Assigning User Input Constants</w:t>
        </w:r>
        <w:r w:rsidR="00E908B1">
          <w:rPr>
            <w:noProof/>
            <w:webHidden/>
          </w:rPr>
          <w:tab/>
        </w:r>
        <w:r w:rsidR="007E6A2A">
          <w:rPr>
            <w:noProof/>
            <w:webHidden/>
          </w:rPr>
          <w:fldChar w:fldCharType="begin"/>
        </w:r>
        <w:r w:rsidR="00E908B1">
          <w:rPr>
            <w:noProof/>
            <w:webHidden/>
          </w:rPr>
          <w:instrText xml:space="preserve"> PAGEREF _Toc23926137 \h </w:instrText>
        </w:r>
        <w:r w:rsidR="007E6A2A">
          <w:rPr>
            <w:noProof/>
            <w:webHidden/>
          </w:rPr>
        </w:r>
        <w:r w:rsidR="007E6A2A">
          <w:rPr>
            <w:noProof/>
            <w:webHidden/>
          </w:rPr>
          <w:fldChar w:fldCharType="separate"/>
        </w:r>
        <w:r w:rsidR="00E908B1">
          <w:rPr>
            <w:noProof/>
            <w:webHidden/>
          </w:rPr>
          <w:t>9</w:t>
        </w:r>
        <w:r w:rsidR="007E6A2A">
          <w:rPr>
            <w:noProof/>
            <w:webHidden/>
          </w:rPr>
          <w:fldChar w:fldCharType="end"/>
        </w:r>
      </w:hyperlink>
    </w:p>
    <w:p w14:paraId="02B84B41" w14:textId="77777777" w:rsidR="00E908B1" w:rsidRDefault="00297F11">
      <w:pPr>
        <w:pStyle w:val="TOC3"/>
        <w:tabs>
          <w:tab w:val="right" w:leader="dot" w:pos="9954"/>
        </w:tabs>
        <w:rPr>
          <w:rFonts w:eastAsiaTheme="minorEastAsia"/>
          <w:noProof/>
        </w:rPr>
      </w:pPr>
      <w:hyperlink w:anchor="_Toc23926138" w:history="1">
        <w:r w:rsidR="00E908B1" w:rsidRPr="00A03FBF">
          <w:rPr>
            <w:rStyle w:val="Hyperlink"/>
            <w:noProof/>
          </w:rPr>
          <w:t>Assigning Derived and Fixed Constants and Creating the Screen Object</w:t>
        </w:r>
        <w:r w:rsidR="00E908B1">
          <w:rPr>
            <w:noProof/>
            <w:webHidden/>
          </w:rPr>
          <w:tab/>
        </w:r>
        <w:r w:rsidR="007E6A2A">
          <w:rPr>
            <w:noProof/>
            <w:webHidden/>
          </w:rPr>
          <w:fldChar w:fldCharType="begin"/>
        </w:r>
        <w:r w:rsidR="00E908B1">
          <w:rPr>
            <w:noProof/>
            <w:webHidden/>
          </w:rPr>
          <w:instrText xml:space="preserve"> PAGEREF _Toc23926138 \h </w:instrText>
        </w:r>
        <w:r w:rsidR="007E6A2A">
          <w:rPr>
            <w:noProof/>
            <w:webHidden/>
          </w:rPr>
        </w:r>
        <w:r w:rsidR="007E6A2A">
          <w:rPr>
            <w:noProof/>
            <w:webHidden/>
          </w:rPr>
          <w:fldChar w:fldCharType="separate"/>
        </w:r>
        <w:r w:rsidR="00E908B1">
          <w:rPr>
            <w:noProof/>
            <w:webHidden/>
          </w:rPr>
          <w:t>11</w:t>
        </w:r>
        <w:r w:rsidR="007E6A2A">
          <w:rPr>
            <w:noProof/>
            <w:webHidden/>
          </w:rPr>
          <w:fldChar w:fldCharType="end"/>
        </w:r>
      </w:hyperlink>
    </w:p>
    <w:p w14:paraId="732BA213" w14:textId="77777777" w:rsidR="00E908B1" w:rsidRDefault="00297F11">
      <w:pPr>
        <w:pStyle w:val="TOC3"/>
        <w:tabs>
          <w:tab w:val="right" w:leader="dot" w:pos="9954"/>
        </w:tabs>
        <w:rPr>
          <w:rFonts w:eastAsiaTheme="minorEastAsia"/>
          <w:noProof/>
        </w:rPr>
      </w:pPr>
      <w:hyperlink w:anchor="_Toc23926139" w:history="1">
        <w:r w:rsidR="00E908B1" w:rsidRPr="00A03FBF">
          <w:rPr>
            <w:rStyle w:val="Hyperlink"/>
            <w:noProof/>
          </w:rPr>
          <w:t>Defining and Initializing a Search Class</w:t>
        </w:r>
        <w:r w:rsidR="00E908B1">
          <w:rPr>
            <w:noProof/>
            <w:webHidden/>
          </w:rPr>
          <w:tab/>
        </w:r>
        <w:r w:rsidR="007E6A2A">
          <w:rPr>
            <w:noProof/>
            <w:webHidden/>
          </w:rPr>
          <w:fldChar w:fldCharType="begin"/>
        </w:r>
        <w:r w:rsidR="00E908B1">
          <w:rPr>
            <w:noProof/>
            <w:webHidden/>
          </w:rPr>
          <w:instrText xml:space="preserve"> PAGEREF _Toc23926139 \h </w:instrText>
        </w:r>
        <w:r w:rsidR="007E6A2A">
          <w:rPr>
            <w:noProof/>
            <w:webHidden/>
          </w:rPr>
        </w:r>
        <w:r w:rsidR="007E6A2A">
          <w:rPr>
            <w:noProof/>
            <w:webHidden/>
          </w:rPr>
          <w:fldChar w:fldCharType="separate"/>
        </w:r>
        <w:r w:rsidR="00E908B1">
          <w:rPr>
            <w:noProof/>
            <w:webHidden/>
          </w:rPr>
          <w:t>16</w:t>
        </w:r>
        <w:r w:rsidR="007E6A2A">
          <w:rPr>
            <w:noProof/>
            <w:webHidden/>
          </w:rPr>
          <w:fldChar w:fldCharType="end"/>
        </w:r>
      </w:hyperlink>
    </w:p>
    <w:p w14:paraId="6BF5AC36" w14:textId="77777777" w:rsidR="00E908B1" w:rsidRDefault="00297F11">
      <w:pPr>
        <w:pStyle w:val="TOC3"/>
        <w:tabs>
          <w:tab w:val="right" w:leader="dot" w:pos="9954"/>
        </w:tabs>
        <w:rPr>
          <w:rFonts w:eastAsiaTheme="minorEastAsia"/>
          <w:noProof/>
        </w:rPr>
      </w:pPr>
      <w:hyperlink w:anchor="_Toc23926140" w:history="1">
        <w:r w:rsidR="00E908B1" w:rsidRPr="00A03FBF">
          <w:rPr>
            <w:rStyle w:val="Hyperlink"/>
            <w:noProof/>
          </w:rPr>
          <w:t>Calculating Rectangle Statistics</w:t>
        </w:r>
        <w:r w:rsidR="00E908B1">
          <w:rPr>
            <w:noProof/>
            <w:webHidden/>
          </w:rPr>
          <w:tab/>
        </w:r>
        <w:r w:rsidR="007E6A2A">
          <w:rPr>
            <w:noProof/>
            <w:webHidden/>
          </w:rPr>
          <w:fldChar w:fldCharType="begin"/>
        </w:r>
        <w:r w:rsidR="00E908B1">
          <w:rPr>
            <w:noProof/>
            <w:webHidden/>
          </w:rPr>
          <w:instrText xml:space="preserve"> PAGEREF _Toc23926140 \h </w:instrText>
        </w:r>
        <w:r w:rsidR="007E6A2A">
          <w:rPr>
            <w:noProof/>
            <w:webHidden/>
          </w:rPr>
        </w:r>
        <w:r w:rsidR="007E6A2A">
          <w:rPr>
            <w:noProof/>
            <w:webHidden/>
          </w:rPr>
          <w:fldChar w:fldCharType="separate"/>
        </w:r>
        <w:r w:rsidR="00E908B1">
          <w:rPr>
            <w:noProof/>
            <w:webHidden/>
          </w:rPr>
          <w:t>17</w:t>
        </w:r>
        <w:r w:rsidR="007E6A2A">
          <w:rPr>
            <w:noProof/>
            <w:webHidden/>
          </w:rPr>
          <w:fldChar w:fldCharType="end"/>
        </w:r>
      </w:hyperlink>
    </w:p>
    <w:p w14:paraId="4ADC8762" w14:textId="77777777" w:rsidR="00E908B1" w:rsidRDefault="00297F11">
      <w:pPr>
        <w:pStyle w:val="TOC3"/>
        <w:tabs>
          <w:tab w:val="right" w:leader="dot" w:pos="9954"/>
        </w:tabs>
        <w:rPr>
          <w:rFonts w:eastAsiaTheme="minorEastAsia"/>
          <w:noProof/>
        </w:rPr>
      </w:pPr>
      <w:hyperlink w:anchor="_Toc23926141" w:history="1">
        <w:r w:rsidR="00E908B1" w:rsidRPr="00A03FBF">
          <w:rPr>
            <w:rStyle w:val="Hyperlink"/>
            <w:noProof/>
          </w:rPr>
          <w:t>Checking the Rectangle Locations</w:t>
        </w:r>
        <w:r w:rsidR="00E908B1">
          <w:rPr>
            <w:noProof/>
            <w:webHidden/>
          </w:rPr>
          <w:tab/>
        </w:r>
        <w:r w:rsidR="007E6A2A">
          <w:rPr>
            <w:noProof/>
            <w:webHidden/>
          </w:rPr>
          <w:fldChar w:fldCharType="begin"/>
        </w:r>
        <w:r w:rsidR="00E908B1">
          <w:rPr>
            <w:noProof/>
            <w:webHidden/>
          </w:rPr>
          <w:instrText xml:space="preserve"> PAGEREF _Toc23926141 \h </w:instrText>
        </w:r>
        <w:r w:rsidR="007E6A2A">
          <w:rPr>
            <w:noProof/>
            <w:webHidden/>
          </w:rPr>
        </w:r>
        <w:r w:rsidR="007E6A2A">
          <w:rPr>
            <w:noProof/>
            <w:webHidden/>
          </w:rPr>
          <w:fldChar w:fldCharType="separate"/>
        </w:r>
        <w:r w:rsidR="00E908B1">
          <w:rPr>
            <w:noProof/>
            <w:webHidden/>
          </w:rPr>
          <w:t>19</w:t>
        </w:r>
        <w:r w:rsidR="007E6A2A">
          <w:rPr>
            <w:noProof/>
            <w:webHidden/>
          </w:rPr>
          <w:fldChar w:fldCharType="end"/>
        </w:r>
      </w:hyperlink>
    </w:p>
    <w:p w14:paraId="09428682" w14:textId="77777777" w:rsidR="00E908B1" w:rsidRDefault="00297F11">
      <w:pPr>
        <w:pStyle w:val="TOC3"/>
        <w:tabs>
          <w:tab w:val="right" w:leader="dot" w:pos="9954"/>
        </w:tabs>
        <w:rPr>
          <w:rFonts w:eastAsiaTheme="minorEastAsia"/>
          <w:noProof/>
        </w:rPr>
      </w:pPr>
      <w:hyperlink w:anchor="_Toc23926142" w:history="1">
        <w:r w:rsidR="00E908B1" w:rsidRPr="00A03FBF">
          <w:rPr>
            <w:rStyle w:val="Hyperlink"/>
            <w:noProof/>
          </w:rPr>
          <w:t>Sorting the Statistics and High Grading the Rectangles</w:t>
        </w:r>
        <w:r w:rsidR="00E908B1">
          <w:rPr>
            <w:noProof/>
            <w:webHidden/>
          </w:rPr>
          <w:tab/>
        </w:r>
        <w:r w:rsidR="007E6A2A">
          <w:rPr>
            <w:noProof/>
            <w:webHidden/>
          </w:rPr>
          <w:fldChar w:fldCharType="begin"/>
        </w:r>
        <w:r w:rsidR="00E908B1">
          <w:rPr>
            <w:noProof/>
            <w:webHidden/>
          </w:rPr>
          <w:instrText xml:space="preserve"> PAGEREF _Toc23926142 \h </w:instrText>
        </w:r>
        <w:r w:rsidR="007E6A2A">
          <w:rPr>
            <w:noProof/>
            <w:webHidden/>
          </w:rPr>
        </w:r>
        <w:r w:rsidR="007E6A2A">
          <w:rPr>
            <w:noProof/>
            <w:webHidden/>
          </w:rPr>
          <w:fldChar w:fldCharType="separate"/>
        </w:r>
        <w:r w:rsidR="00E908B1">
          <w:rPr>
            <w:noProof/>
            <w:webHidden/>
          </w:rPr>
          <w:t>21</w:t>
        </w:r>
        <w:r w:rsidR="007E6A2A">
          <w:rPr>
            <w:noProof/>
            <w:webHidden/>
          </w:rPr>
          <w:fldChar w:fldCharType="end"/>
        </w:r>
      </w:hyperlink>
    </w:p>
    <w:p w14:paraId="582EDCC7" w14:textId="77777777" w:rsidR="00E908B1" w:rsidRDefault="00297F11">
      <w:pPr>
        <w:pStyle w:val="TOC3"/>
        <w:tabs>
          <w:tab w:val="right" w:leader="dot" w:pos="9954"/>
        </w:tabs>
        <w:rPr>
          <w:rFonts w:eastAsiaTheme="minorEastAsia"/>
          <w:noProof/>
        </w:rPr>
      </w:pPr>
      <w:hyperlink w:anchor="_Toc23926143" w:history="1">
        <w:r w:rsidR="00E908B1" w:rsidRPr="00A03FBF">
          <w:rPr>
            <w:rStyle w:val="Hyperlink"/>
            <w:noProof/>
          </w:rPr>
          <w:t>Drawing the Filtered Rectangles on the Map</w:t>
        </w:r>
        <w:r w:rsidR="00E908B1">
          <w:rPr>
            <w:noProof/>
            <w:webHidden/>
          </w:rPr>
          <w:tab/>
        </w:r>
        <w:r w:rsidR="007E6A2A">
          <w:rPr>
            <w:noProof/>
            <w:webHidden/>
          </w:rPr>
          <w:fldChar w:fldCharType="begin"/>
        </w:r>
        <w:r w:rsidR="00E908B1">
          <w:rPr>
            <w:noProof/>
            <w:webHidden/>
          </w:rPr>
          <w:instrText xml:space="preserve"> PAGEREF _Toc23926143 \h </w:instrText>
        </w:r>
        <w:r w:rsidR="007E6A2A">
          <w:rPr>
            <w:noProof/>
            <w:webHidden/>
          </w:rPr>
        </w:r>
        <w:r w:rsidR="007E6A2A">
          <w:rPr>
            <w:noProof/>
            <w:webHidden/>
          </w:rPr>
          <w:fldChar w:fldCharType="separate"/>
        </w:r>
        <w:r w:rsidR="00E908B1">
          <w:rPr>
            <w:noProof/>
            <w:webHidden/>
          </w:rPr>
          <w:t>22</w:t>
        </w:r>
        <w:r w:rsidR="007E6A2A">
          <w:rPr>
            <w:noProof/>
            <w:webHidden/>
          </w:rPr>
          <w:fldChar w:fldCharType="end"/>
        </w:r>
      </w:hyperlink>
    </w:p>
    <w:p w14:paraId="18D896F0" w14:textId="77777777" w:rsidR="00E908B1" w:rsidRDefault="00297F11">
      <w:pPr>
        <w:pStyle w:val="TOC3"/>
        <w:tabs>
          <w:tab w:val="right" w:leader="dot" w:pos="9954"/>
        </w:tabs>
        <w:rPr>
          <w:rFonts w:eastAsiaTheme="minorEastAsia"/>
          <w:noProof/>
        </w:rPr>
      </w:pPr>
      <w:hyperlink w:anchor="_Toc23926144" w:history="1">
        <w:r w:rsidR="00E908B1" w:rsidRPr="00A03FBF">
          <w:rPr>
            <w:rStyle w:val="Hyperlink"/>
            <w:noProof/>
          </w:rPr>
          <w:t>Making the Final Color Display</w:t>
        </w:r>
        <w:r w:rsidR="00E908B1">
          <w:rPr>
            <w:noProof/>
            <w:webHidden/>
          </w:rPr>
          <w:tab/>
        </w:r>
        <w:r w:rsidR="007E6A2A">
          <w:rPr>
            <w:noProof/>
            <w:webHidden/>
          </w:rPr>
          <w:fldChar w:fldCharType="begin"/>
        </w:r>
        <w:r w:rsidR="00E908B1">
          <w:rPr>
            <w:noProof/>
            <w:webHidden/>
          </w:rPr>
          <w:instrText xml:space="preserve"> PAGEREF _Toc23926144 \h </w:instrText>
        </w:r>
        <w:r w:rsidR="007E6A2A">
          <w:rPr>
            <w:noProof/>
            <w:webHidden/>
          </w:rPr>
        </w:r>
        <w:r w:rsidR="007E6A2A">
          <w:rPr>
            <w:noProof/>
            <w:webHidden/>
          </w:rPr>
          <w:fldChar w:fldCharType="separate"/>
        </w:r>
        <w:r w:rsidR="00E908B1">
          <w:rPr>
            <w:noProof/>
            <w:webHidden/>
          </w:rPr>
          <w:t>24</w:t>
        </w:r>
        <w:r w:rsidR="007E6A2A">
          <w:rPr>
            <w:noProof/>
            <w:webHidden/>
          </w:rPr>
          <w:fldChar w:fldCharType="end"/>
        </w:r>
      </w:hyperlink>
    </w:p>
    <w:p w14:paraId="48232418" w14:textId="77777777" w:rsidR="00E908B1" w:rsidRDefault="00297F11">
      <w:pPr>
        <w:pStyle w:val="TOC3"/>
        <w:tabs>
          <w:tab w:val="right" w:leader="dot" w:pos="9954"/>
        </w:tabs>
        <w:rPr>
          <w:rFonts w:eastAsiaTheme="minorEastAsia"/>
          <w:noProof/>
        </w:rPr>
      </w:pPr>
      <w:hyperlink w:anchor="_Toc23926145" w:history="1">
        <w:r w:rsidR="00E908B1" w:rsidRPr="00A03FBF">
          <w:rPr>
            <w:rStyle w:val="Hyperlink"/>
            <w:noProof/>
          </w:rPr>
          <w:t>Running the Program with main()</w:t>
        </w:r>
        <w:r w:rsidR="00E908B1">
          <w:rPr>
            <w:noProof/>
            <w:webHidden/>
          </w:rPr>
          <w:tab/>
        </w:r>
        <w:r w:rsidR="007E6A2A">
          <w:rPr>
            <w:noProof/>
            <w:webHidden/>
          </w:rPr>
          <w:fldChar w:fldCharType="begin"/>
        </w:r>
        <w:r w:rsidR="00E908B1">
          <w:rPr>
            <w:noProof/>
            <w:webHidden/>
          </w:rPr>
          <w:instrText xml:space="preserve"> PAGEREF _Toc23926145 \h </w:instrText>
        </w:r>
        <w:r w:rsidR="007E6A2A">
          <w:rPr>
            <w:noProof/>
            <w:webHidden/>
          </w:rPr>
        </w:r>
        <w:r w:rsidR="007E6A2A">
          <w:rPr>
            <w:noProof/>
            <w:webHidden/>
          </w:rPr>
          <w:fldChar w:fldCharType="separate"/>
        </w:r>
        <w:r w:rsidR="00E908B1">
          <w:rPr>
            <w:noProof/>
            <w:webHidden/>
          </w:rPr>
          <w:t>27</w:t>
        </w:r>
        <w:r w:rsidR="007E6A2A">
          <w:rPr>
            <w:noProof/>
            <w:webHidden/>
          </w:rPr>
          <w:fldChar w:fldCharType="end"/>
        </w:r>
      </w:hyperlink>
    </w:p>
    <w:p w14:paraId="072C7B53" w14:textId="77777777" w:rsidR="00E908B1" w:rsidRDefault="00297F11">
      <w:pPr>
        <w:pStyle w:val="TOC2"/>
        <w:tabs>
          <w:tab w:val="right" w:leader="dot" w:pos="9954"/>
        </w:tabs>
        <w:rPr>
          <w:rFonts w:eastAsiaTheme="minorEastAsia"/>
          <w:noProof/>
        </w:rPr>
      </w:pPr>
      <w:hyperlink w:anchor="_Toc23926146" w:history="1">
        <w:r w:rsidR="00E908B1" w:rsidRPr="00A03FBF">
          <w:rPr>
            <w:rStyle w:val="Hyperlink"/>
            <w:noProof/>
          </w:rPr>
          <w:t>Results</w:t>
        </w:r>
        <w:r w:rsidR="00E908B1">
          <w:rPr>
            <w:noProof/>
            <w:webHidden/>
          </w:rPr>
          <w:tab/>
        </w:r>
        <w:r w:rsidR="007E6A2A">
          <w:rPr>
            <w:noProof/>
            <w:webHidden/>
          </w:rPr>
          <w:fldChar w:fldCharType="begin"/>
        </w:r>
        <w:r w:rsidR="00E908B1">
          <w:rPr>
            <w:noProof/>
            <w:webHidden/>
          </w:rPr>
          <w:instrText xml:space="preserve"> PAGEREF _Toc23926146 \h </w:instrText>
        </w:r>
        <w:r w:rsidR="007E6A2A">
          <w:rPr>
            <w:noProof/>
            <w:webHidden/>
          </w:rPr>
        </w:r>
        <w:r w:rsidR="007E6A2A">
          <w:rPr>
            <w:noProof/>
            <w:webHidden/>
          </w:rPr>
          <w:fldChar w:fldCharType="separate"/>
        </w:r>
        <w:r w:rsidR="00E908B1">
          <w:rPr>
            <w:noProof/>
            <w:webHidden/>
          </w:rPr>
          <w:t>28</w:t>
        </w:r>
        <w:r w:rsidR="007E6A2A">
          <w:rPr>
            <w:noProof/>
            <w:webHidden/>
          </w:rPr>
          <w:fldChar w:fldCharType="end"/>
        </w:r>
      </w:hyperlink>
    </w:p>
    <w:p w14:paraId="5083C105" w14:textId="77777777" w:rsidR="00E908B1" w:rsidRDefault="00297F11">
      <w:pPr>
        <w:pStyle w:val="TOC2"/>
        <w:tabs>
          <w:tab w:val="right" w:leader="dot" w:pos="9954"/>
        </w:tabs>
        <w:rPr>
          <w:rFonts w:eastAsiaTheme="minorEastAsia"/>
          <w:noProof/>
        </w:rPr>
      </w:pPr>
      <w:hyperlink w:anchor="_Toc23926147" w:history="1">
        <w:r w:rsidR="00E908B1" w:rsidRPr="00A03FBF">
          <w:rPr>
            <w:rStyle w:val="Hyperlink"/>
            <w:noProof/>
          </w:rPr>
          <w:t>Summary</w:t>
        </w:r>
        <w:r w:rsidR="00E908B1">
          <w:rPr>
            <w:noProof/>
            <w:webHidden/>
          </w:rPr>
          <w:tab/>
        </w:r>
        <w:r w:rsidR="007E6A2A">
          <w:rPr>
            <w:noProof/>
            <w:webHidden/>
          </w:rPr>
          <w:fldChar w:fldCharType="begin"/>
        </w:r>
        <w:r w:rsidR="00E908B1">
          <w:rPr>
            <w:noProof/>
            <w:webHidden/>
          </w:rPr>
          <w:instrText xml:space="preserve"> PAGEREF _Toc23926147 \h </w:instrText>
        </w:r>
        <w:r w:rsidR="007E6A2A">
          <w:rPr>
            <w:noProof/>
            <w:webHidden/>
          </w:rPr>
        </w:r>
        <w:r w:rsidR="007E6A2A">
          <w:rPr>
            <w:noProof/>
            <w:webHidden/>
          </w:rPr>
          <w:fldChar w:fldCharType="separate"/>
        </w:r>
        <w:r w:rsidR="00E908B1">
          <w:rPr>
            <w:noProof/>
            <w:webHidden/>
          </w:rPr>
          <w:t>29</w:t>
        </w:r>
        <w:r w:rsidR="007E6A2A">
          <w:rPr>
            <w:noProof/>
            <w:webHidden/>
          </w:rPr>
          <w:fldChar w:fldCharType="end"/>
        </w:r>
      </w:hyperlink>
    </w:p>
    <w:p w14:paraId="6990BA8D" w14:textId="77777777" w:rsidR="00E908B1" w:rsidRDefault="00297F11">
      <w:pPr>
        <w:pStyle w:val="TOC1"/>
        <w:rPr>
          <w:rFonts w:eastAsiaTheme="minorEastAsia"/>
          <w:noProof/>
        </w:rPr>
      </w:pPr>
      <w:hyperlink w:anchor="_Toc23926148" w:history="1">
        <w:r w:rsidR="00E908B1" w:rsidRPr="00A03FBF">
          <w:rPr>
            <w:rStyle w:val="Hyperlink"/>
            <w:noProof/>
          </w:rPr>
          <w:t>Further Reading</w:t>
        </w:r>
        <w:r w:rsidR="00E908B1">
          <w:rPr>
            <w:noProof/>
            <w:webHidden/>
          </w:rPr>
          <w:tab/>
        </w:r>
        <w:r w:rsidR="007E6A2A">
          <w:rPr>
            <w:noProof/>
            <w:webHidden/>
          </w:rPr>
          <w:fldChar w:fldCharType="begin"/>
        </w:r>
        <w:r w:rsidR="00E908B1">
          <w:rPr>
            <w:noProof/>
            <w:webHidden/>
          </w:rPr>
          <w:instrText xml:space="preserve"> PAGEREF _Toc23926148 \h </w:instrText>
        </w:r>
        <w:r w:rsidR="007E6A2A">
          <w:rPr>
            <w:noProof/>
            <w:webHidden/>
          </w:rPr>
        </w:r>
        <w:r w:rsidR="007E6A2A">
          <w:rPr>
            <w:noProof/>
            <w:webHidden/>
          </w:rPr>
          <w:fldChar w:fldCharType="separate"/>
        </w:r>
        <w:r w:rsidR="00E908B1">
          <w:rPr>
            <w:noProof/>
            <w:webHidden/>
          </w:rPr>
          <w:t>29</w:t>
        </w:r>
        <w:r w:rsidR="007E6A2A">
          <w:rPr>
            <w:noProof/>
            <w:webHidden/>
          </w:rPr>
          <w:fldChar w:fldCharType="end"/>
        </w:r>
      </w:hyperlink>
    </w:p>
    <w:p w14:paraId="705195FA" w14:textId="77777777" w:rsidR="00E908B1" w:rsidRDefault="00297F11">
      <w:pPr>
        <w:pStyle w:val="TOC1"/>
        <w:rPr>
          <w:rFonts w:eastAsiaTheme="minorEastAsia"/>
          <w:noProof/>
        </w:rPr>
      </w:pPr>
      <w:hyperlink w:anchor="_Toc23926149" w:history="1">
        <w:r w:rsidR="00E908B1" w:rsidRPr="00A03FBF">
          <w:rPr>
            <w:rStyle w:val="Hyperlink"/>
            <w:noProof/>
          </w:rPr>
          <w:t>Practice Project: Confirming that Drawings Become Part of an Image</w:t>
        </w:r>
        <w:r w:rsidR="00E908B1">
          <w:rPr>
            <w:noProof/>
            <w:webHidden/>
          </w:rPr>
          <w:tab/>
        </w:r>
        <w:r w:rsidR="007E6A2A">
          <w:rPr>
            <w:noProof/>
            <w:webHidden/>
          </w:rPr>
          <w:fldChar w:fldCharType="begin"/>
        </w:r>
        <w:r w:rsidR="00E908B1">
          <w:rPr>
            <w:noProof/>
            <w:webHidden/>
          </w:rPr>
          <w:instrText xml:space="preserve"> PAGEREF _Toc23926149 \h </w:instrText>
        </w:r>
        <w:r w:rsidR="007E6A2A">
          <w:rPr>
            <w:noProof/>
            <w:webHidden/>
          </w:rPr>
        </w:r>
        <w:r w:rsidR="007E6A2A">
          <w:rPr>
            <w:noProof/>
            <w:webHidden/>
          </w:rPr>
          <w:fldChar w:fldCharType="separate"/>
        </w:r>
        <w:r w:rsidR="00E908B1">
          <w:rPr>
            <w:noProof/>
            <w:webHidden/>
          </w:rPr>
          <w:t>30</w:t>
        </w:r>
        <w:r w:rsidR="007E6A2A">
          <w:rPr>
            <w:noProof/>
            <w:webHidden/>
          </w:rPr>
          <w:fldChar w:fldCharType="end"/>
        </w:r>
      </w:hyperlink>
    </w:p>
    <w:p w14:paraId="04F38119" w14:textId="77777777" w:rsidR="00E908B1" w:rsidRDefault="00297F11">
      <w:pPr>
        <w:pStyle w:val="TOC1"/>
        <w:rPr>
          <w:rFonts w:eastAsiaTheme="minorEastAsia"/>
          <w:noProof/>
        </w:rPr>
      </w:pPr>
      <w:hyperlink w:anchor="_Toc23926150" w:history="1">
        <w:r w:rsidR="00E908B1" w:rsidRPr="00A03FBF">
          <w:rPr>
            <w:rStyle w:val="Hyperlink"/>
            <w:noProof/>
          </w:rPr>
          <w:t>Practice Project: Mixing Maps</w:t>
        </w:r>
        <w:r w:rsidR="00E908B1">
          <w:rPr>
            <w:noProof/>
            <w:webHidden/>
          </w:rPr>
          <w:tab/>
        </w:r>
        <w:r w:rsidR="007E6A2A">
          <w:rPr>
            <w:noProof/>
            <w:webHidden/>
          </w:rPr>
          <w:fldChar w:fldCharType="begin"/>
        </w:r>
        <w:r w:rsidR="00E908B1">
          <w:rPr>
            <w:noProof/>
            <w:webHidden/>
          </w:rPr>
          <w:instrText xml:space="preserve"> PAGEREF _Toc23926150 \h </w:instrText>
        </w:r>
        <w:r w:rsidR="007E6A2A">
          <w:rPr>
            <w:noProof/>
            <w:webHidden/>
          </w:rPr>
        </w:r>
        <w:r w:rsidR="007E6A2A">
          <w:rPr>
            <w:noProof/>
            <w:webHidden/>
          </w:rPr>
          <w:fldChar w:fldCharType="separate"/>
        </w:r>
        <w:r w:rsidR="00E908B1">
          <w:rPr>
            <w:noProof/>
            <w:webHidden/>
          </w:rPr>
          <w:t>30</w:t>
        </w:r>
        <w:r w:rsidR="007E6A2A">
          <w:rPr>
            <w:noProof/>
            <w:webHidden/>
          </w:rPr>
          <w:fldChar w:fldCharType="end"/>
        </w:r>
      </w:hyperlink>
    </w:p>
    <w:p w14:paraId="0CAC5781" w14:textId="77777777" w:rsidR="00E908B1" w:rsidRDefault="00297F11">
      <w:pPr>
        <w:pStyle w:val="TOC1"/>
        <w:rPr>
          <w:rFonts w:eastAsiaTheme="minorEastAsia"/>
          <w:noProof/>
        </w:rPr>
      </w:pPr>
      <w:hyperlink w:anchor="_Toc23926151" w:history="1">
        <w:r w:rsidR="00E908B1" w:rsidRPr="00A03FBF">
          <w:rPr>
            <w:rStyle w:val="Hyperlink"/>
            <w:noProof/>
          </w:rPr>
          <w:t>Practice Project: Extracting an Elevation Profile</w:t>
        </w:r>
        <w:r w:rsidR="00E908B1">
          <w:rPr>
            <w:noProof/>
            <w:webHidden/>
          </w:rPr>
          <w:tab/>
        </w:r>
        <w:r w:rsidR="007E6A2A">
          <w:rPr>
            <w:noProof/>
            <w:webHidden/>
          </w:rPr>
          <w:fldChar w:fldCharType="begin"/>
        </w:r>
        <w:r w:rsidR="00E908B1">
          <w:rPr>
            <w:noProof/>
            <w:webHidden/>
          </w:rPr>
          <w:instrText xml:space="preserve"> PAGEREF _Toc23926151 \h </w:instrText>
        </w:r>
        <w:r w:rsidR="007E6A2A">
          <w:rPr>
            <w:noProof/>
            <w:webHidden/>
          </w:rPr>
        </w:r>
        <w:r w:rsidR="007E6A2A">
          <w:rPr>
            <w:noProof/>
            <w:webHidden/>
          </w:rPr>
          <w:fldChar w:fldCharType="separate"/>
        </w:r>
        <w:r w:rsidR="00E908B1">
          <w:rPr>
            <w:noProof/>
            <w:webHidden/>
          </w:rPr>
          <w:t>32</w:t>
        </w:r>
        <w:r w:rsidR="007E6A2A">
          <w:rPr>
            <w:noProof/>
            <w:webHidden/>
          </w:rPr>
          <w:fldChar w:fldCharType="end"/>
        </w:r>
      </w:hyperlink>
    </w:p>
    <w:p w14:paraId="4AA5A4EA" w14:textId="77777777" w:rsidR="00E908B1" w:rsidRDefault="00297F11">
      <w:pPr>
        <w:pStyle w:val="TOC1"/>
        <w:rPr>
          <w:rFonts w:eastAsiaTheme="minorEastAsia"/>
          <w:noProof/>
        </w:rPr>
      </w:pPr>
      <w:hyperlink w:anchor="_Toc23926152" w:history="1">
        <w:r w:rsidR="00E908B1" w:rsidRPr="00A03FBF">
          <w:rPr>
            <w:rStyle w:val="Hyperlink"/>
            <w:noProof/>
          </w:rPr>
          <w:t>Practice Project: Plotting in 3D</w:t>
        </w:r>
        <w:r w:rsidR="00E908B1">
          <w:rPr>
            <w:noProof/>
            <w:webHidden/>
          </w:rPr>
          <w:tab/>
        </w:r>
        <w:r w:rsidR="007E6A2A">
          <w:rPr>
            <w:noProof/>
            <w:webHidden/>
          </w:rPr>
          <w:fldChar w:fldCharType="begin"/>
        </w:r>
        <w:r w:rsidR="00E908B1">
          <w:rPr>
            <w:noProof/>
            <w:webHidden/>
          </w:rPr>
          <w:instrText xml:space="preserve"> PAGEREF _Toc23926152 \h </w:instrText>
        </w:r>
        <w:r w:rsidR="007E6A2A">
          <w:rPr>
            <w:noProof/>
            <w:webHidden/>
          </w:rPr>
        </w:r>
        <w:r w:rsidR="007E6A2A">
          <w:rPr>
            <w:noProof/>
            <w:webHidden/>
          </w:rPr>
          <w:fldChar w:fldCharType="separate"/>
        </w:r>
        <w:r w:rsidR="00E908B1">
          <w:rPr>
            <w:noProof/>
            <w:webHidden/>
          </w:rPr>
          <w:t>33</w:t>
        </w:r>
        <w:r w:rsidR="007E6A2A">
          <w:rPr>
            <w:noProof/>
            <w:webHidden/>
          </w:rPr>
          <w:fldChar w:fldCharType="end"/>
        </w:r>
      </w:hyperlink>
    </w:p>
    <w:p w14:paraId="4FB46F90" w14:textId="77777777" w:rsidR="00E908B1" w:rsidRDefault="00297F11">
      <w:pPr>
        <w:pStyle w:val="TOC1"/>
        <w:rPr>
          <w:rFonts w:eastAsiaTheme="minorEastAsia"/>
          <w:noProof/>
        </w:rPr>
      </w:pPr>
      <w:hyperlink w:anchor="_Toc23926153" w:history="1">
        <w:r w:rsidR="00E908B1" w:rsidRPr="00A03FBF">
          <w:rPr>
            <w:rStyle w:val="Hyperlink"/>
            <w:noProof/>
          </w:rPr>
          <w:t>Challenge Project: Making it Three in a Row</w:t>
        </w:r>
        <w:r w:rsidR="00E908B1">
          <w:rPr>
            <w:noProof/>
            <w:webHidden/>
          </w:rPr>
          <w:tab/>
        </w:r>
        <w:r w:rsidR="007E6A2A">
          <w:rPr>
            <w:noProof/>
            <w:webHidden/>
          </w:rPr>
          <w:fldChar w:fldCharType="begin"/>
        </w:r>
        <w:r w:rsidR="00E908B1">
          <w:rPr>
            <w:noProof/>
            <w:webHidden/>
          </w:rPr>
          <w:instrText xml:space="preserve"> PAGEREF _Toc23926153 \h </w:instrText>
        </w:r>
        <w:r w:rsidR="007E6A2A">
          <w:rPr>
            <w:noProof/>
            <w:webHidden/>
          </w:rPr>
        </w:r>
        <w:r w:rsidR="007E6A2A">
          <w:rPr>
            <w:noProof/>
            <w:webHidden/>
          </w:rPr>
          <w:fldChar w:fldCharType="separate"/>
        </w:r>
        <w:r w:rsidR="00E908B1">
          <w:rPr>
            <w:noProof/>
            <w:webHidden/>
          </w:rPr>
          <w:t>34</w:t>
        </w:r>
        <w:r w:rsidR="007E6A2A">
          <w:rPr>
            <w:noProof/>
            <w:webHidden/>
          </w:rPr>
          <w:fldChar w:fldCharType="end"/>
        </w:r>
      </w:hyperlink>
    </w:p>
    <w:p w14:paraId="5828B6E3" w14:textId="77777777" w:rsidR="00E908B1" w:rsidRDefault="00297F11">
      <w:pPr>
        <w:pStyle w:val="TOC1"/>
        <w:rPr>
          <w:rFonts w:eastAsiaTheme="minorEastAsia"/>
          <w:noProof/>
        </w:rPr>
      </w:pPr>
      <w:hyperlink w:anchor="_Toc23926154" w:history="1">
        <w:r w:rsidR="00E908B1" w:rsidRPr="00A03FBF">
          <w:rPr>
            <w:rStyle w:val="Hyperlink"/>
            <w:noProof/>
          </w:rPr>
          <w:t>Challenge Project: Wrapping Rectangles</w:t>
        </w:r>
        <w:r w:rsidR="00E908B1">
          <w:rPr>
            <w:noProof/>
            <w:webHidden/>
          </w:rPr>
          <w:tab/>
        </w:r>
        <w:r w:rsidR="007E6A2A">
          <w:rPr>
            <w:noProof/>
            <w:webHidden/>
          </w:rPr>
          <w:fldChar w:fldCharType="begin"/>
        </w:r>
        <w:r w:rsidR="00E908B1">
          <w:rPr>
            <w:noProof/>
            <w:webHidden/>
          </w:rPr>
          <w:instrText xml:space="preserve"> PAGEREF _Toc23926154 \h </w:instrText>
        </w:r>
        <w:r w:rsidR="007E6A2A">
          <w:rPr>
            <w:noProof/>
            <w:webHidden/>
          </w:rPr>
        </w:r>
        <w:r w:rsidR="007E6A2A">
          <w:rPr>
            <w:noProof/>
            <w:webHidden/>
          </w:rPr>
          <w:fldChar w:fldCharType="separate"/>
        </w:r>
        <w:r w:rsidR="00E908B1">
          <w:rPr>
            <w:noProof/>
            <w:webHidden/>
          </w:rPr>
          <w:t>34</w:t>
        </w:r>
        <w:r w:rsidR="007E6A2A">
          <w:rPr>
            <w:noProof/>
            <w:webHidden/>
          </w:rPr>
          <w:fldChar w:fldCharType="end"/>
        </w:r>
      </w:hyperlink>
    </w:p>
    <w:p w14:paraId="2CFCF88F" w14:textId="77777777" w:rsidR="00FB3541" w:rsidRDefault="007E6A2A">
      <w:pPr>
        <w:pStyle w:val="ChapterStart"/>
      </w:pPr>
      <w:r>
        <w:fldChar w:fldCharType="end"/>
      </w:r>
      <w:r w:rsidR="00B166DC">
        <w:t>7</w:t>
      </w:r>
    </w:p>
    <w:p w14:paraId="7FD85478" w14:textId="77777777" w:rsidR="00A912A2" w:rsidRDefault="00B166DC" w:rsidP="009109B3">
      <w:pPr>
        <w:pStyle w:val="ChapterTitle"/>
      </w:pPr>
      <w:r>
        <w:t xml:space="preserve">Selecting Martian Landing Sites </w:t>
      </w:r>
    </w:p>
    <w:p w14:paraId="60F6CC66" w14:textId="2A2E7CBC" w:rsidR="00854993" w:rsidRDefault="00091A86" w:rsidP="00725863">
      <w:pPr>
        <w:pStyle w:val="1stPara"/>
        <w:rPr>
          <w:ins w:id="9" w:author="Lee Vaughan" w:date="2019-11-08T11:24:00Z"/>
        </w:rPr>
      </w:pPr>
      <w:r>
        <w:t xml:space="preserve">Landing a spacecraft on Mars is </w:t>
      </w:r>
      <w:r w:rsidR="002B23C2">
        <w:t>a major undertaking</w:t>
      </w:r>
      <w:r>
        <w:t xml:space="preserve">. </w:t>
      </w:r>
      <w:r w:rsidR="00BE2A71">
        <w:t xml:space="preserve">No one wants to lose a billion-dollar </w:t>
      </w:r>
      <w:del w:id="10" w:author="Lee Vaughan" w:date="2019-11-08T11:44:00Z">
        <w:r w:rsidR="00A779E4" w:rsidDel="00B44907">
          <w:delText>rover</w:delText>
        </w:r>
      </w:del>
      <w:ins w:id="11" w:author="Lee Vaughan" w:date="2019-11-08T11:44:00Z">
        <w:r w:rsidR="00B44907">
          <w:t>probe</w:t>
        </w:r>
      </w:ins>
      <w:r w:rsidR="00BE2A71">
        <w:t xml:space="preserve">, so </w:t>
      </w:r>
      <w:commentRangeStart w:id="12"/>
      <w:r w:rsidR="00410195">
        <w:t>engineers</w:t>
      </w:r>
      <w:commentRangeEnd w:id="12"/>
      <w:r w:rsidR="00854993">
        <w:rPr>
          <w:rStyle w:val="CommentReference"/>
          <w:rFonts w:eastAsiaTheme="minorHAnsi"/>
        </w:rPr>
        <w:commentReference w:id="12"/>
      </w:r>
      <w:r w:rsidR="00410195">
        <w:t xml:space="preserve"> must emphasize </w:t>
      </w:r>
      <w:del w:id="13" w:author="Lee Vaughan" w:date="2019-11-08T11:03:00Z">
        <w:r w:rsidR="00410195" w:rsidDel="00746A04">
          <w:delText>the</w:delText>
        </w:r>
      </w:del>
      <w:ins w:id="14" w:author="Lee Vaughan" w:date="2019-11-08T11:03:00Z">
        <w:r w:rsidR="00746A04">
          <w:t>operational</w:t>
        </w:r>
      </w:ins>
      <w:ins w:id="15" w:author="Frances" w:date="2019-11-07T13:23:00Z">
        <w:r w:rsidR="00410195">
          <w:t xml:space="preserve"> </w:t>
        </w:r>
      </w:ins>
      <w:r w:rsidR="00BE2A71">
        <w:t>safety</w:t>
      </w:r>
      <w:del w:id="16" w:author="Lee Vaughan" w:date="2019-11-08T11:03:00Z">
        <w:r w:rsidR="00BE2A71" w:rsidDel="00746A04">
          <w:delText xml:space="preserve"> </w:delText>
        </w:r>
      </w:del>
      <w:r w:rsidR="00BE2A71">
        <w:t xml:space="preserve">. </w:t>
      </w:r>
      <w:ins w:id="17" w:author="Lee Vaughan" w:date="2019-11-08T16:45:00Z">
        <w:r w:rsidR="00F333C0" w:rsidRPr="00F333C0">
          <w:t xml:space="preserve">They may spend years </w:t>
        </w:r>
      </w:ins>
      <w:ins w:id="18" w:author="Lee Vaughan" w:date="2019-11-09T17:15:00Z">
        <w:r w:rsidR="00233C9C">
          <w:t>searching</w:t>
        </w:r>
      </w:ins>
      <w:ins w:id="19" w:author="Lee Vaughan" w:date="2019-11-08T16:45:00Z">
        <w:r w:rsidR="00F333C0" w:rsidRPr="00F333C0">
          <w:t xml:space="preserve"> satellite images for the safest landing sites that satisfy mission objectives. </w:t>
        </w:r>
      </w:ins>
      <w:ins w:id="20" w:author="Lee Vaughan" w:date="2019-11-08T11:24:00Z">
        <w:r w:rsidR="00854993" w:rsidRPr="00854993">
          <w:t>And they've got a lot of ground to cover. Mars has almost the same amount of dry land</w:t>
        </w:r>
      </w:ins>
      <w:ins w:id="21" w:author="Lee Vaughan" w:date="2019-11-08T11:28:00Z">
        <w:r w:rsidR="00854993">
          <w:t xml:space="preserve"> </w:t>
        </w:r>
      </w:ins>
      <w:ins w:id="22" w:author="Lee Vaughan" w:date="2019-11-08T11:24:00Z">
        <w:r w:rsidR="00854993" w:rsidRPr="00854993">
          <w:t>as Earth!</w:t>
        </w:r>
        <w:r w:rsidR="00854993" w:rsidRPr="00854993" w:rsidDel="00854993">
          <w:t xml:space="preserve"> </w:t>
        </w:r>
      </w:ins>
    </w:p>
    <w:p w14:paraId="539D6F0F" w14:textId="1A908936" w:rsidR="006018F8" w:rsidRDefault="00CB0239" w:rsidP="00613C9B">
      <w:pPr>
        <w:pStyle w:val="Body"/>
        <w:pPrChange w:id="23" w:author="Lee Vaughan" w:date="2019-11-10T14:59:00Z">
          <w:pPr>
            <w:pStyle w:val="1stPara"/>
          </w:pPr>
        </w:pPrChange>
      </w:pPr>
      <w:del w:id="24" w:author="Lee Vaughan" w:date="2019-11-08T16:47:00Z">
        <w:r w:rsidDel="009D4F3E">
          <w:delText xml:space="preserve">To analyze so </w:delText>
        </w:r>
      </w:del>
      <w:ins w:id="25" w:author="Lee Vaughan" w:date="2019-11-08T16:47:00Z">
        <w:r w:rsidR="009D4F3E">
          <w:t xml:space="preserve">Analyzing </w:t>
        </w:r>
      </w:ins>
      <w:ins w:id="26" w:author="Lee Vaughan" w:date="2019-11-10T14:07:00Z">
        <w:r w:rsidR="00725863">
          <w:t>an area this large</w:t>
        </w:r>
      </w:ins>
      <w:del w:id="27" w:author="Lee Vaughan" w:date="2019-11-10T14:07:00Z">
        <w:r w:rsidDel="00725863">
          <w:delText>much data</w:delText>
        </w:r>
      </w:del>
      <w:ins w:id="28" w:author="Lee Vaughan" w:date="2019-11-08T16:46:00Z">
        <w:r w:rsidR="009D4F3E">
          <w:t xml:space="preserve"> requires </w:t>
        </w:r>
      </w:ins>
      <w:del w:id="29" w:author="Lee Vaughan" w:date="2019-11-08T16:46:00Z">
        <w:r w:rsidDel="009D4F3E">
          <w:delText xml:space="preserve">, you need </w:delText>
        </w:r>
      </w:del>
      <w:r>
        <w:t xml:space="preserve">the help of computers. </w:t>
      </w:r>
      <w:r w:rsidR="006018F8">
        <w:t xml:space="preserve">In this chapter, you’ll use Python and the Jet Propulsion Laboratory’s pride-and-joy, the </w:t>
      </w:r>
      <w:r w:rsidRPr="00EB682D">
        <w:rPr>
          <w:rStyle w:val="EmphasisItalic"/>
        </w:rPr>
        <w:t>Mars Orbiter Laser Altimeter</w:t>
      </w:r>
      <w:r>
        <w:t xml:space="preserve"> (</w:t>
      </w:r>
      <w:r w:rsidR="006018F8">
        <w:t>MOLA</w:t>
      </w:r>
      <w:r>
        <w:t>)</w:t>
      </w:r>
      <w:r w:rsidR="006018F8">
        <w:t xml:space="preserve"> map, to choose and rank candidate landing sites for a Mars lander. </w:t>
      </w:r>
      <w:r w:rsidR="002457BD">
        <w:t xml:space="preserve">To load and extract useful information from </w:t>
      </w:r>
      <w:r w:rsidR="00402EDE">
        <w:t xml:space="preserve">the </w:t>
      </w:r>
      <w:r w:rsidR="002457BD">
        <w:t>MOLA</w:t>
      </w:r>
      <w:r w:rsidR="00402EDE">
        <w:t xml:space="preserve"> map</w:t>
      </w:r>
      <w:r w:rsidR="002457BD">
        <w:t>, you’ll</w:t>
      </w:r>
      <w:r w:rsidR="006018F8">
        <w:t xml:space="preserve"> use the Python Imaging Library</w:t>
      </w:r>
      <w:r w:rsidR="00EB682D">
        <w:t xml:space="preserve">, </w:t>
      </w:r>
      <w:r w:rsidR="006018F8">
        <w:t>OpenCV</w:t>
      </w:r>
      <w:r w:rsidR="00EB682D">
        <w:t xml:space="preserve">, </w:t>
      </w:r>
      <w:proofErr w:type="spellStart"/>
      <w:r w:rsidR="00F01185" w:rsidRPr="00F01185">
        <w:rPr>
          <w:rStyle w:val="Literal"/>
        </w:rPr>
        <w:t>tkinter</w:t>
      </w:r>
      <w:proofErr w:type="spellEnd"/>
      <w:r w:rsidR="00F01185">
        <w:t xml:space="preserve">, </w:t>
      </w:r>
      <w:r w:rsidR="00EB682D">
        <w:t xml:space="preserve">and </w:t>
      </w:r>
      <w:r w:rsidR="00EB682D" w:rsidRPr="00EB682D">
        <w:rPr>
          <w:rStyle w:val="Literal"/>
        </w:rPr>
        <w:t>NumPy</w:t>
      </w:r>
      <w:r w:rsidR="006018F8">
        <w:t>.</w:t>
      </w:r>
      <w:r w:rsidR="002457BD">
        <w:t xml:space="preserve"> </w:t>
      </w:r>
    </w:p>
    <w:p w14:paraId="59BA7BCC" w14:textId="34CEB5AE" w:rsidR="00537D3E" w:rsidRDefault="00537D3E" w:rsidP="0032674D">
      <w:pPr>
        <w:pStyle w:val="HeadA"/>
      </w:pPr>
      <w:bookmarkStart w:id="30" w:name="_Toc23926132"/>
      <w:r>
        <w:lastRenderedPageBreak/>
        <w:t xml:space="preserve">How to </w:t>
      </w:r>
      <w:r w:rsidR="00D93328">
        <w:t>Land on Mars</w:t>
      </w:r>
      <w:bookmarkEnd w:id="30"/>
    </w:p>
    <w:p w14:paraId="622C29C8" w14:textId="5AC37B36" w:rsidR="00B82C47" w:rsidDel="00233C9C" w:rsidRDefault="000F6B20" w:rsidP="00477377">
      <w:pPr>
        <w:pStyle w:val="BodyFirst"/>
        <w:rPr>
          <w:del w:id="31" w:author="Lee Vaughan" w:date="2019-11-09T17:17:00Z"/>
        </w:rPr>
        <w:pPrChange w:id="32" w:author="Lee Vaughan" w:date="2019-11-10T15:32:00Z">
          <w:pPr>
            <w:pStyle w:val="BodyFirst"/>
          </w:pPr>
        </w:pPrChange>
      </w:pPr>
      <w:r>
        <w:t>There are many</w:t>
      </w:r>
      <w:r w:rsidR="00D93328">
        <w:t xml:space="preserve"> ways to land a probe on Mars, </w:t>
      </w:r>
      <w:r w:rsidR="00E46542">
        <w:t>including</w:t>
      </w:r>
      <w:r w:rsidR="00DD26F5">
        <w:t xml:space="preserve"> with</w:t>
      </w:r>
      <w:r w:rsidR="00D93328">
        <w:t xml:space="preserve"> parachutes, balloons, retro rockets, and jet packs. Regardless of the method, </w:t>
      </w:r>
      <w:r w:rsidR="009864DE">
        <w:t>most landings follow the</w:t>
      </w:r>
      <w:r w:rsidR="007F3560">
        <w:t xml:space="preserve"> </w:t>
      </w:r>
      <w:ins w:id="33" w:author="Lee Vaughan" w:date="2019-11-08T11:29:00Z">
        <w:r w:rsidR="00393C2A">
          <w:t xml:space="preserve">same basic </w:t>
        </w:r>
      </w:ins>
      <w:r w:rsidR="007F3560">
        <w:t>safety</w:t>
      </w:r>
      <w:r w:rsidR="009864DE">
        <w:t xml:space="preserve"> rules</w:t>
      </w:r>
      <w:del w:id="34" w:author="Lee Vaughan" w:date="2019-11-08T11:30:00Z">
        <w:r w:rsidR="009864DE" w:rsidDel="00393C2A">
          <w:delText xml:space="preserve"> in Figure 7</w:delText>
        </w:r>
      </w:del>
      <w:del w:id="35" w:author="Lee Vaughan" w:date="2019-11-08T11:29:00Z">
        <w:r w:rsidR="009864DE" w:rsidDel="00393C2A">
          <w:delText>-1</w:delText>
        </w:r>
      </w:del>
      <w:r w:rsidR="009864DE">
        <w:t>.</w:t>
      </w:r>
    </w:p>
    <w:p w14:paraId="534BD458" w14:textId="6016EC05" w:rsidR="00B82C47" w:rsidRDefault="003462D6" w:rsidP="00477377">
      <w:pPr>
        <w:pStyle w:val="BodyFirst"/>
      </w:pPr>
      <w:del w:id="36" w:author="Lee Vaughan" w:date="2019-11-08T11:29:00Z">
        <w:r w:rsidDel="00393C2A">
          <w:rPr>
            <w:noProof/>
          </w:rPr>
          <w:drawing>
            <wp:inline distT="0" distB="0" distL="0" distR="0" wp14:anchorId="31976E52" wp14:editId="6A6974D3">
              <wp:extent cx="5156791" cy="448605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3258" cy="4500381"/>
                      </a:xfrm>
                      <a:prstGeom prst="rect">
                        <a:avLst/>
                      </a:prstGeom>
                    </pic:spPr>
                  </pic:pic>
                </a:graphicData>
              </a:graphic>
            </wp:inline>
          </w:drawing>
        </w:r>
      </w:del>
    </w:p>
    <w:p w14:paraId="1F1E0305" w14:textId="6A97341D" w:rsidR="00AB3DF8" w:rsidRPr="00AB3DF8" w:rsidDel="00393C2A" w:rsidRDefault="00725863" w:rsidP="00613C9B">
      <w:pPr>
        <w:pStyle w:val="Body"/>
        <w:rPr>
          <w:del w:id="37" w:author="Lee Vaughan" w:date="2019-11-08T11:29:00Z"/>
        </w:rPr>
        <w:pPrChange w:id="38" w:author="Lee Vaughan" w:date="2019-11-10T14:59:00Z">
          <w:pPr>
            <w:pStyle w:val="Caption"/>
          </w:pPr>
        </w:pPrChange>
      </w:pPr>
      <w:ins w:id="39" w:author="Lee Vaughan" w:date="2019-11-10T14:09:00Z">
        <w:r>
          <w:t xml:space="preserve">The first rule is to target low-lying areas. </w:t>
        </w:r>
      </w:ins>
      <w:commentRangeStart w:id="40"/>
      <w:del w:id="41" w:author="Lee Vaughan" w:date="2019-11-08T11:29:00Z">
        <w:r w:rsidR="00AB3DF8" w:rsidDel="00393C2A">
          <w:delText xml:space="preserve">Figure 7-1: </w:delText>
        </w:r>
        <w:r w:rsidR="000F6B20" w:rsidDel="00393C2A">
          <w:delText>Some key rules for choosing a Martian landing site</w:delText>
        </w:r>
        <w:commentRangeEnd w:id="40"/>
        <w:r w:rsidR="00DD26F5" w:rsidDel="00393C2A">
          <w:rPr>
            <w:rStyle w:val="CommentReference"/>
            <w:rFonts w:asciiTheme="minorHAnsi" w:hAnsiTheme="minorHAnsi"/>
            <w:bCs/>
            <w:i/>
          </w:rPr>
          <w:commentReference w:id="40"/>
        </w:r>
      </w:del>
    </w:p>
    <w:p w14:paraId="5D66A27E" w14:textId="5C1B8C57" w:rsidR="009864DE" w:rsidRDefault="009864DE" w:rsidP="00613C9B">
      <w:pPr>
        <w:pStyle w:val="Body"/>
      </w:pPr>
      <w:r>
        <w:t xml:space="preserve">A probe may enter the Martian atmosphere going </w:t>
      </w:r>
      <w:r w:rsidR="00F403D2">
        <w:t xml:space="preserve">as fast as </w:t>
      </w:r>
      <w:r w:rsidR="00DC5345">
        <w:t>2</w:t>
      </w:r>
      <w:r w:rsidR="00F403D2">
        <w:t>7,000</w:t>
      </w:r>
      <w:r w:rsidR="00DC5345">
        <w:t xml:space="preserve"> </w:t>
      </w:r>
      <w:r>
        <w:t xml:space="preserve">kph. </w:t>
      </w:r>
      <w:r w:rsidR="00F25288">
        <w:t>Slowing</w:t>
      </w:r>
      <w:r>
        <w:t xml:space="preserve"> it down for a soft landing </w:t>
      </w:r>
      <w:r w:rsidR="007F3560">
        <w:t>requires</w:t>
      </w:r>
      <w:r>
        <w:t xml:space="preserve"> a nice thick atmosphere</w:t>
      </w:r>
      <w:del w:id="42" w:author="Lee Vaughan" w:date="2019-11-08T11:30:00Z">
        <w:r w:rsidR="00AB3DF8" w:rsidDel="00393C2A">
          <w:delText xml:space="preserve"> (Figure 7-1 A)</w:delText>
        </w:r>
      </w:del>
      <w:r>
        <w:t>. But the Martian atmosphere is thin</w:t>
      </w:r>
      <w:r w:rsidR="006D6927">
        <w:t>—</w:t>
      </w:r>
      <w:r w:rsidR="00A36B85">
        <w:t>roughly one percent the density of</w:t>
      </w:r>
      <w:r>
        <w:t xml:space="preserve"> Earth’s. To find enough of it to make a difference, you need to </w:t>
      </w:r>
      <w:del w:id="43" w:author="Lee Vaughan" w:date="2019-11-10T14:10:00Z">
        <w:r w:rsidR="00AB3DF8" w:rsidDel="00725863">
          <w:delText>target</w:delText>
        </w:r>
        <w:r w:rsidDel="00725863">
          <w:delText xml:space="preserve"> </w:delText>
        </w:r>
      </w:del>
      <w:ins w:id="44" w:author="Lee Vaughan" w:date="2019-11-10T14:11:00Z">
        <w:r w:rsidR="00725863">
          <w:t xml:space="preserve">aim for </w:t>
        </w:r>
      </w:ins>
      <w:r w:rsidR="006D6927">
        <w:t xml:space="preserve">the </w:t>
      </w:r>
      <w:del w:id="45" w:author="Lee Vaughan" w:date="2019-11-10T14:11:00Z">
        <w:r w:rsidR="006D6927" w:rsidDel="00725863">
          <w:delText>areas wi</w:delText>
        </w:r>
      </w:del>
      <w:del w:id="46" w:author="Lee Vaughan" w:date="2019-11-10T14:12:00Z">
        <w:r w:rsidR="006D6927" w:rsidDel="00725863">
          <w:delText xml:space="preserve">th </w:delText>
        </w:r>
        <w:r w:rsidDel="00725863">
          <w:delText xml:space="preserve">the </w:delText>
        </w:r>
      </w:del>
      <w:r w:rsidR="007F3560">
        <w:t>lowest elevations</w:t>
      </w:r>
      <w:r>
        <w:t>,</w:t>
      </w:r>
      <w:r w:rsidR="008C6A51">
        <w:t xml:space="preserve"> where the air is </w:t>
      </w:r>
      <w:r w:rsidR="00622F5C">
        <w:t>denser</w:t>
      </w:r>
      <w:r w:rsidR="008C6A51">
        <w:t xml:space="preserve"> and the flight through it </w:t>
      </w:r>
      <w:r w:rsidR="007F3560">
        <w:t>takes</w:t>
      </w:r>
      <w:r w:rsidR="008C6A51">
        <w:t xml:space="preserve"> </w:t>
      </w:r>
      <w:r w:rsidR="007F3560">
        <w:t xml:space="preserve">as </w:t>
      </w:r>
      <w:r w:rsidR="00AB3DF8">
        <w:t>long</w:t>
      </w:r>
      <w:r w:rsidR="007F3560">
        <w:t xml:space="preserve"> as possible</w:t>
      </w:r>
      <w:r w:rsidR="008C6A51">
        <w:t>.</w:t>
      </w:r>
    </w:p>
    <w:p w14:paraId="3532AE64" w14:textId="77777777" w:rsidR="009817A7" w:rsidRDefault="00630DD1" w:rsidP="00613C9B">
      <w:pPr>
        <w:pStyle w:val="Body"/>
        <w:rPr>
          <w:ins w:id="47" w:author="Lee Vaughan" w:date="2019-11-10T14:15:00Z"/>
        </w:rPr>
      </w:pPr>
      <w:r>
        <w:t>Unless you have a specialty probe</w:t>
      </w:r>
      <w:r w:rsidR="006D6927">
        <w:t xml:space="preserve">, </w:t>
      </w:r>
      <w:r>
        <w:t>like one designed for a polar cap</w:t>
      </w:r>
      <w:r w:rsidR="006D6927">
        <w:t xml:space="preserve">, </w:t>
      </w:r>
      <w:r>
        <w:t>you</w:t>
      </w:r>
      <w:r w:rsidR="00E46542">
        <w:t>’ll</w:t>
      </w:r>
      <w:r>
        <w:t xml:space="preserve"> want to land near the equator</w:t>
      </w:r>
      <w:ins w:id="48" w:author="Lee Vaughan" w:date="2019-11-10T14:12:00Z">
        <w:r w:rsidR="009817A7">
          <w:t>. Here, you’ll find</w:t>
        </w:r>
      </w:ins>
      <w:del w:id="49" w:author="Lee Vaughan" w:date="2019-11-10T14:12:00Z">
        <w:r w:rsidDel="009817A7">
          <w:delText>, where there’s</w:delText>
        </w:r>
      </w:del>
      <w:r>
        <w:t xml:space="preserve"> plenty of sunshine </w:t>
      </w:r>
      <w:ins w:id="50" w:author="Lee Vaughan" w:date="2019-11-08T11:32:00Z">
        <w:r w:rsidR="00393C2A">
          <w:t xml:space="preserve">to feed </w:t>
        </w:r>
      </w:ins>
      <w:del w:id="51" w:author="Lee Vaughan" w:date="2019-11-08T11:32:00Z">
        <w:r w:rsidDel="00393C2A">
          <w:delText xml:space="preserve">for </w:delText>
        </w:r>
      </w:del>
      <w:r w:rsidR="006D6927">
        <w:t xml:space="preserve">the probe’s </w:t>
      </w:r>
      <w:r>
        <w:t>solar</w:t>
      </w:r>
      <w:ins w:id="52" w:author="Lee Vaughan" w:date="2019-11-08T11:32:00Z">
        <w:r w:rsidR="00393C2A">
          <w:t xml:space="preserve"> panels</w:t>
        </w:r>
      </w:ins>
      <w:ins w:id="53" w:author="Lee Vaughan" w:date="2019-11-10T14:12:00Z">
        <w:r w:rsidR="009817A7">
          <w:t>,</w:t>
        </w:r>
      </w:ins>
      <w:del w:id="54" w:author="Lee Vaughan" w:date="2019-11-08T11:32:00Z">
        <w:r w:rsidR="006D6927" w:rsidDel="00393C2A">
          <w:delText>-</w:delText>
        </w:r>
        <w:r w:rsidDel="00393C2A">
          <w:delText>power</w:delText>
        </w:r>
      </w:del>
      <w:r>
        <w:t xml:space="preserve"> </w:t>
      </w:r>
      <w:commentRangeStart w:id="55"/>
      <w:r>
        <w:t xml:space="preserve">and </w:t>
      </w:r>
      <w:del w:id="56" w:author="Lee Vaughan" w:date="2019-11-08T11:37:00Z">
        <w:r w:rsidR="00191C61" w:rsidDel="00393C2A">
          <w:delText xml:space="preserve">year-round </w:delText>
        </w:r>
      </w:del>
      <w:r w:rsidR="00191C61">
        <w:t>temperatures</w:t>
      </w:r>
      <w:commentRangeEnd w:id="55"/>
      <w:r w:rsidR="006D6927">
        <w:rPr>
          <w:rStyle w:val="CommentReference"/>
          <w:rFonts w:asciiTheme="minorHAnsi" w:eastAsiaTheme="minorHAnsi" w:hAnsiTheme="minorHAnsi" w:cstheme="minorBidi"/>
        </w:rPr>
        <w:commentReference w:id="55"/>
      </w:r>
      <w:r w:rsidR="00191C61">
        <w:t xml:space="preserve"> </w:t>
      </w:r>
      <w:del w:id="57" w:author="Lee Vaughan" w:date="2019-11-08T11:37:00Z">
        <w:r w:rsidR="00191C61" w:rsidDel="00393C2A">
          <w:delText>are</w:delText>
        </w:r>
        <w:r w:rsidDel="00393C2A">
          <w:delText xml:space="preserve"> relatively</w:delText>
        </w:r>
      </w:del>
      <w:ins w:id="58" w:author="Lee Vaughan" w:date="2019-11-08T11:37:00Z">
        <w:r w:rsidR="00393C2A">
          <w:t>stay</w:t>
        </w:r>
      </w:ins>
      <w:r>
        <w:t xml:space="preserve"> warm</w:t>
      </w:r>
      <w:ins w:id="59" w:author="Lee Vaughan" w:date="2019-11-08T11:37:00Z">
        <w:r w:rsidR="00393C2A">
          <w:t xml:space="preserve"> enough to protect the </w:t>
        </w:r>
      </w:ins>
      <w:ins w:id="60" w:author="Lee Vaughan" w:date="2019-11-10T14:14:00Z">
        <w:r w:rsidR="009817A7">
          <w:t xml:space="preserve">probe’s </w:t>
        </w:r>
      </w:ins>
      <w:ins w:id="61" w:author="Lee Vaughan" w:date="2019-11-08T11:37:00Z">
        <w:r w:rsidR="00393C2A">
          <w:t>delicate machinery</w:t>
        </w:r>
      </w:ins>
      <w:del w:id="62" w:author="Lee Vaughan" w:date="2019-11-08T11:37:00Z">
        <w:r w:rsidDel="00393C2A">
          <w:delText xml:space="preserve"> (Figure 7-1 B)</w:delText>
        </w:r>
      </w:del>
      <w:r>
        <w:t xml:space="preserve">. </w:t>
      </w:r>
    </w:p>
    <w:p w14:paraId="4574A725" w14:textId="642D340C" w:rsidR="00EF1C2F" w:rsidRDefault="00630DD1" w:rsidP="00613C9B">
      <w:pPr>
        <w:pStyle w:val="Body"/>
      </w:pPr>
      <w:r>
        <w:t xml:space="preserve">You’ll </w:t>
      </w:r>
      <w:r w:rsidR="00AB3DF8">
        <w:t xml:space="preserve">want to avoid sites covered in boulders that can destroy the probe, prevent its panels from opening, </w:t>
      </w:r>
      <w:r w:rsidR="00B24D24">
        <w:t xml:space="preserve">block its robotic arm, </w:t>
      </w:r>
      <w:r w:rsidR="00AB3DF8">
        <w:t xml:space="preserve">or leave </w:t>
      </w:r>
      <w:r w:rsidR="007F3560">
        <w:t xml:space="preserve">it </w:t>
      </w:r>
      <w:r w:rsidR="00AB3DF8">
        <w:t>tilted away from the sun</w:t>
      </w:r>
      <w:del w:id="63" w:author="Lee Vaughan" w:date="2019-11-08T11:38:00Z">
        <w:r w:rsidR="00AB3DF8" w:rsidDel="00B44907">
          <w:delText xml:space="preserve"> (Figure 7-1 </w:delText>
        </w:r>
        <w:r w:rsidDel="00B44907">
          <w:delText>C</w:delText>
        </w:r>
        <w:r w:rsidR="00AB3DF8" w:rsidDel="00B44907">
          <w:delText>)</w:delText>
        </w:r>
      </w:del>
      <w:r w:rsidR="00AB3DF8">
        <w:t xml:space="preserve">. For similar reasons, you’ll want to </w:t>
      </w:r>
      <w:r>
        <w:t>stay away from</w:t>
      </w:r>
      <w:r w:rsidR="00AB3DF8">
        <w:t xml:space="preserve"> areas with steep slopes</w:t>
      </w:r>
      <w:r w:rsidR="0084552C">
        <w:t>, such as</w:t>
      </w:r>
      <w:r w:rsidR="006D6927">
        <w:t xml:space="preserve"> those</w:t>
      </w:r>
      <w:r w:rsidR="0084552C">
        <w:t xml:space="preserve"> found on the rims of craters</w:t>
      </w:r>
      <w:del w:id="64" w:author="Lee Vaughan" w:date="2019-11-08T11:38:00Z">
        <w:r w:rsidR="00AB3DF8" w:rsidDel="00B44907">
          <w:delText xml:space="preserve"> (Figure 7-1 </w:delText>
        </w:r>
        <w:r w:rsidDel="00B44907">
          <w:delText>D</w:delText>
        </w:r>
        <w:r w:rsidR="00AB3DF8" w:rsidDel="00B44907">
          <w:delText>)</w:delText>
        </w:r>
      </w:del>
      <w:r w:rsidR="00AB3DF8">
        <w:t>.</w:t>
      </w:r>
      <w:r w:rsidR="007F3560">
        <w:t xml:space="preserve"> </w:t>
      </w:r>
      <w:r w:rsidR="00533C96">
        <w:t>From a safety standpoint, flat and boring is beautiful.</w:t>
      </w:r>
    </w:p>
    <w:p w14:paraId="273D1B72" w14:textId="0B88CC15" w:rsidR="00816975" w:rsidRDefault="00816975" w:rsidP="00613C9B">
      <w:pPr>
        <w:pStyle w:val="Body"/>
      </w:pPr>
      <w:r>
        <w:t xml:space="preserve">Another </w:t>
      </w:r>
      <w:r w:rsidR="008965F8">
        <w:t>challenge of</w:t>
      </w:r>
      <w:r>
        <w:t xml:space="preserve"> landing on Mars is that you can’t be very precise. </w:t>
      </w:r>
      <w:r w:rsidR="00A164AE">
        <w:t>It’s hard to fly</w:t>
      </w:r>
      <w:r w:rsidR="00E46542">
        <w:t xml:space="preserve"> </w:t>
      </w:r>
      <w:r w:rsidR="00622F5C">
        <w:t>fifty</w:t>
      </w:r>
      <w:r w:rsidR="00A164AE">
        <w:t xml:space="preserve"> million </w:t>
      </w:r>
      <w:r w:rsidR="00622F5C">
        <w:t>kilometers</w:t>
      </w:r>
      <w:r w:rsidR="00850DCC">
        <w:t xml:space="preserve"> or more</w:t>
      </w:r>
      <w:r w:rsidR="00A164AE">
        <w:t xml:space="preserve">, graze the atmosphere, and </w:t>
      </w:r>
      <w:commentRangeStart w:id="65"/>
      <w:r w:rsidR="00A164AE">
        <w:t xml:space="preserve">land </w:t>
      </w:r>
      <w:del w:id="66" w:author="Lee Vaughan" w:date="2019-11-08T11:41:00Z">
        <w:r w:rsidR="00A164AE" w:rsidDel="00B44907">
          <w:delText>on a dime</w:delText>
        </w:r>
      </w:del>
      <w:ins w:id="67" w:author="Lee Vaughan" w:date="2019-11-08T11:41:00Z">
        <w:r w:rsidR="00B44907">
          <w:t xml:space="preserve">exactly where you </w:t>
        </w:r>
      </w:ins>
      <w:ins w:id="68" w:author="Lee Vaughan" w:date="2019-11-08T11:42:00Z">
        <w:r w:rsidR="00B44907">
          <w:t>intended</w:t>
        </w:r>
      </w:ins>
      <w:r w:rsidR="00A164AE">
        <w:t xml:space="preserve">. </w:t>
      </w:r>
      <w:commentRangeEnd w:id="65"/>
      <w:r w:rsidR="008965F8">
        <w:rPr>
          <w:rStyle w:val="CommentReference"/>
          <w:rFonts w:asciiTheme="minorHAnsi" w:eastAsiaTheme="minorHAnsi" w:hAnsiTheme="minorHAnsi" w:cstheme="minorBidi"/>
        </w:rPr>
        <w:commentReference w:id="65"/>
      </w:r>
      <w:r w:rsidR="00A164AE">
        <w:t>Inaccuracies in i</w:t>
      </w:r>
      <w:r w:rsidR="0090279F">
        <w:t xml:space="preserve">nterplanetary navigation, </w:t>
      </w:r>
      <w:r w:rsidR="00A164AE">
        <w:t xml:space="preserve">along with variances in Martian </w:t>
      </w:r>
      <w:r w:rsidR="000A0C6B">
        <w:t>atmospheric properties</w:t>
      </w:r>
      <w:r w:rsidR="00A164AE">
        <w:t>, make hitting a small target very uncertain.</w:t>
      </w:r>
    </w:p>
    <w:p w14:paraId="767F1F1C" w14:textId="48D06A82" w:rsidR="00A164AE" w:rsidRDefault="00A164AE" w:rsidP="00613C9B">
      <w:pPr>
        <w:pStyle w:val="Body"/>
      </w:pPr>
      <w:r>
        <w:t xml:space="preserve">Consequently, NASA runs </w:t>
      </w:r>
      <w:r w:rsidR="000A0C6B">
        <w:t xml:space="preserve">lots of </w:t>
      </w:r>
      <w:r>
        <w:t xml:space="preserve">computer simulations </w:t>
      </w:r>
      <w:r w:rsidR="00622F5C">
        <w:t>for</w:t>
      </w:r>
      <w:r>
        <w:t xml:space="preserve"> each landing coordinate</w:t>
      </w:r>
      <w:r w:rsidR="000A0C6B">
        <w:t xml:space="preserve">. </w:t>
      </w:r>
      <w:commentRangeStart w:id="69"/>
      <w:commentRangeEnd w:id="69"/>
      <w:r w:rsidR="00EC00FA">
        <w:rPr>
          <w:rStyle w:val="CommentReference"/>
          <w:rFonts w:asciiTheme="minorHAnsi" w:eastAsiaTheme="minorHAnsi" w:hAnsiTheme="minorHAnsi" w:cstheme="minorBidi"/>
        </w:rPr>
        <w:commentReference w:id="69"/>
      </w:r>
      <w:r w:rsidR="00622F5C">
        <w:t>Each simulation</w:t>
      </w:r>
      <w:r w:rsidR="006F557D">
        <w:t xml:space="preserve"> run</w:t>
      </w:r>
      <w:r w:rsidR="00622F5C">
        <w:t xml:space="preserve"> produces a coordinate</w:t>
      </w:r>
      <w:r w:rsidR="00981540">
        <w:t xml:space="preserve">, </w:t>
      </w:r>
      <w:r w:rsidR="00622F5C">
        <w:t>and the s</w:t>
      </w:r>
      <w:r w:rsidR="00001514">
        <w:t xml:space="preserve">catter of points </w:t>
      </w:r>
      <w:r w:rsidR="00EC00FA">
        <w:t xml:space="preserve">that results </w:t>
      </w:r>
      <w:r w:rsidR="00622F5C">
        <w:t>from thousands of runs forms</w:t>
      </w:r>
      <w:r w:rsidR="00981540">
        <w:t xml:space="preserve"> an elliptical shape </w:t>
      </w:r>
      <w:r w:rsidR="00FE11EF">
        <w:t xml:space="preserve">with the long axis parallel to </w:t>
      </w:r>
      <w:r w:rsidR="00981540">
        <w:t xml:space="preserve">the </w:t>
      </w:r>
      <w:ins w:id="70" w:author="Lee Vaughan" w:date="2019-11-08T11:44:00Z">
        <w:r w:rsidR="00B44907">
          <w:t xml:space="preserve">probe’s </w:t>
        </w:r>
      </w:ins>
      <w:r w:rsidR="00981540">
        <w:t>flight path.</w:t>
      </w:r>
      <w:r w:rsidR="00001514">
        <w:t xml:space="preserve"> These </w:t>
      </w:r>
      <w:r w:rsidR="00001514" w:rsidRPr="00AA2956">
        <w:rPr>
          <w:rStyle w:val="EmphasisItalic"/>
          <w:rPrChange w:id="71" w:author="Frances" w:date="2019-11-06T16:50:00Z">
            <w:rPr/>
          </w:rPrChange>
        </w:rPr>
        <w:t>landing ellipses</w:t>
      </w:r>
      <w:r w:rsidR="00001514">
        <w:t xml:space="preserve"> can be quite large (Figure 7-</w:t>
      </w:r>
      <w:ins w:id="72" w:author="Lee Vaughan" w:date="2019-11-08T11:47:00Z">
        <w:r w:rsidR="00AD5ECB">
          <w:t>1</w:t>
        </w:r>
      </w:ins>
      <w:del w:id="73" w:author="Lee Vaughan" w:date="2019-11-08T11:47:00Z">
        <w:r w:rsidR="00454883" w:rsidDel="00AD5ECB">
          <w:delText>2</w:delText>
        </w:r>
      </w:del>
      <w:r w:rsidR="00001514">
        <w:t>), though accuracy improves with each new mission.</w:t>
      </w:r>
      <w:r w:rsidR="00981540">
        <w:t xml:space="preserve"> The 2018 Insight lander had a landing ellipse of </w:t>
      </w:r>
      <w:r w:rsidR="00FE11EF">
        <w:t xml:space="preserve">only </w:t>
      </w:r>
      <w:r w:rsidR="00981540">
        <w:t>130 km x 27 km.</w:t>
      </w:r>
      <w:r w:rsidR="00587FB6">
        <w:t xml:space="preserve"> The probability of the probe landing </w:t>
      </w:r>
      <w:r w:rsidR="006F557D">
        <w:t xml:space="preserve">somewhere </w:t>
      </w:r>
      <w:r w:rsidR="00587FB6">
        <w:t xml:space="preserve">within </w:t>
      </w:r>
      <w:r w:rsidR="00850DCC">
        <w:t>that</w:t>
      </w:r>
      <w:r w:rsidR="001C7DBA">
        <w:t xml:space="preserve"> ellipse was</w:t>
      </w:r>
      <w:r w:rsidR="00587FB6">
        <w:t xml:space="preserve"> </w:t>
      </w:r>
      <w:r w:rsidR="00EC00FA">
        <w:t>around</w:t>
      </w:r>
      <w:r w:rsidR="00587FB6">
        <w:t xml:space="preserve"> 99%.</w:t>
      </w:r>
    </w:p>
    <w:p w14:paraId="05D97B5F" w14:textId="77777777" w:rsidR="00C902C6" w:rsidRDefault="00945085" w:rsidP="00477377">
      <w:pPr>
        <w:pStyle w:val="BodyFirst"/>
      </w:pPr>
      <w:r>
        <w:rPr>
          <w:noProof/>
        </w:rPr>
        <w:lastRenderedPageBreak/>
        <w:drawing>
          <wp:inline distT="0" distB="0" distL="0" distR="0" wp14:anchorId="7BAE1181" wp14:editId="5FE27208">
            <wp:extent cx="6139711" cy="2334742"/>
            <wp:effectExtent l="19050" t="19050" r="1397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46008" cy="2375163"/>
                    </a:xfrm>
                    <a:prstGeom prst="rect">
                      <a:avLst/>
                    </a:prstGeom>
                    <a:ln>
                      <a:solidFill>
                        <a:schemeClr val="tx1"/>
                      </a:solidFill>
                    </a:ln>
                  </pic:spPr>
                </pic:pic>
              </a:graphicData>
            </a:graphic>
          </wp:inline>
        </w:drawing>
      </w:r>
    </w:p>
    <w:p w14:paraId="035EAB48" w14:textId="7E92DAE2" w:rsidR="00C902C6" w:rsidRDefault="00C902C6" w:rsidP="00515273">
      <w:pPr>
        <w:pStyle w:val="Caption"/>
      </w:pPr>
      <w:r>
        <w:t>Figure 7-</w:t>
      </w:r>
      <w:ins w:id="74" w:author="Lee Vaughan" w:date="2019-11-08T11:47:00Z">
        <w:r w:rsidR="00AD5ECB">
          <w:t>1</w:t>
        </w:r>
      </w:ins>
      <w:del w:id="75" w:author="Lee Vaughan" w:date="2019-11-08T11:47:00Z">
        <w:r w:rsidR="00454883" w:rsidDel="00AD5ECB">
          <w:delText>2</w:delText>
        </w:r>
      </w:del>
      <w:r>
        <w:t xml:space="preserve">: Scaled comparison of </w:t>
      </w:r>
      <w:r w:rsidR="00981540">
        <w:t xml:space="preserve">1997 </w:t>
      </w:r>
      <w:r>
        <w:t>Mars Pathfinder landing site (left) with Southern California (right)</w:t>
      </w:r>
    </w:p>
    <w:p w14:paraId="272FCDE3" w14:textId="77777777" w:rsidR="005C2002" w:rsidRDefault="005C2002" w:rsidP="0032674D">
      <w:pPr>
        <w:pStyle w:val="HeadA"/>
      </w:pPr>
      <w:bookmarkStart w:id="76" w:name="_Toc23926133"/>
      <w:r>
        <w:t>The MOLA Map</w:t>
      </w:r>
      <w:bookmarkEnd w:id="76"/>
    </w:p>
    <w:p w14:paraId="62262C40" w14:textId="62E41240" w:rsidR="005C2002" w:rsidRDefault="006B601A" w:rsidP="00477377">
      <w:pPr>
        <w:pStyle w:val="BodyFirst"/>
      </w:pPr>
      <w:r>
        <w:t xml:space="preserve">In order to identify suitable landing spots, you’ll need a map of Mars. </w:t>
      </w:r>
      <w:r w:rsidR="00EC782D">
        <w:t>Between 199</w:t>
      </w:r>
      <w:r w:rsidR="00E22BD5">
        <w:t>7</w:t>
      </w:r>
      <w:r w:rsidR="00EC782D">
        <w:t xml:space="preserve"> and 2001, the</w:t>
      </w:r>
      <w:r w:rsidR="005327BA">
        <w:t xml:space="preserve"> </w:t>
      </w:r>
      <w:r w:rsidR="005327BA" w:rsidRPr="006C0714">
        <w:rPr>
          <w:rStyle w:val="EmphasisItalic"/>
        </w:rPr>
        <w:t>Mars Orbiter Laser Altimeter</w:t>
      </w:r>
      <w:r w:rsidR="005327BA">
        <w:t xml:space="preserve"> </w:t>
      </w:r>
      <w:r w:rsidR="00EC782D">
        <w:t xml:space="preserve">tool </w:t>
      </w:r>
      <w:r w:rsidR="005327BA">
        <w:t xml:space="preserve">aboard the </w:t>
      </w:r>
      <w:r w:rsidR="005327BA" w:rsidRPr="006B601A">
        <w:rPr>
          <w:rPrChange w:id="77" w:author="Frances" w:date="2019-11-07T13:54:00Z">
            <w:rPr>
              <w:rStyle w:val="EmphasisItalic"/>
            </w:rPr>
          </w:rPrChange>
        </w:rPr>
        <w:t>Mars Global Surveyor</w:t>
      </w:r>
      <w:r w:rsidR="005327BA">
        <w:t xml:space="preserve"> </w:t>
      </w:r>
      <w:r>
        <w:t xml:space="preserve">spacecraft </w:t>
      </w:r>
      <w:r w:rsidR="00EE1814">
        <w:t>shined</w:t>
      </w:r>
      <w:r w:rsidR="005327BA">
        <w:t xml:space="preserve"> a laser on Mars and timed its reflection</w:t>
      </w:r>
      <w:r w:rsidR="00EC782D">
        <w:t xml:space="preserve"> 600 million times</w:t>
      </w:r>
      <w:r w:rsidR="005327BA">
        <w:t xml:space="preserve">. From </w:t>
      </w:r>
      <w:r w:rsidR="00B131AF">
        <w:t>these measurements</w:t>
      </w:r>
      <w:r w:rsidR="005327BA">
        <w:t xml:space="preserve">, researchers </w:t>
      </w:r>
      <w:r w:rsidR="00915AE0">
        <w:t xml:space="preserve">led by Maria Zuber and David Smith </w:t>
      </w:r>
      <w:r w:rsidR="005327BA">
        <w:t>produced a detailed global topography map</w:t>
      </w:r>
      <w:r w:rsidR="004E62F4">
        <w:t xml:space="preserve"> known as </w:t>
      </w:r>
      <w:r w:rsidR="004E62F4" w:rsidRPr="00C10157">
        <w:rPr>
          <w:rStyle w:val="EmphasisItalic"/>
        </w:rPr>
        <w:t>MOLA</w:t>
      </w:r>
      <w:r w:rsidR="004E62F4">
        <w:t xml:space="preserve"> </w:t>
      </w:r>
      <w:r w:rsidR="005327BA">
        <w:t>(Figure 7-</w:t>
      </w:r>
      <w:ins w:id="78" w:author="Lee Vaughan" w:date="2019-11-08T11:47:00Z">
        <w:r w:rsidR="00AD5ECB">
          <w:t>3</w:t>
        </w:r>
      </w:ins>
      <w:del w:id="79" w:author="Lee Vaughan" w:date="2019-11-08T11:47:00Z">
        <w:r w:rsidR="00454883" w:rsidDel="00AD5ECB">
          <w:delText>5</w:delText>
        </w:r>
      </w:del>
      <w:r w:rsidR="006C0714">
        <w:t>)</w:t>
      </w:r>
      <w:r w:rsidR="004E62F4">
        <w:t>.</w:t>
      </w:r>
      <w:r w:rsidR="005C2002">
        <w:t xml:space="preserve"> </w:t>
      </w:r>
    </w:p>
    <w:p w14:paraId="6D7C8C7B" w14:textId="77777777" w:rsidR="005C2002" w:rsidRDefault="0080023C" w:rsidP="00477377">
      <w:pPr>
        <w:pStyle w:val="BodyFirst"/>
      </w:pPr>
      <w:r>
        <w:rPr>
          <w:noProof/>
        </w:rPr>
        <w:drawing>
          <wp:inline distT="0" distB="0" distL="0" distR="0" wp14:anchorId="3345C422" wp14:editId="16822DC3">
            <wp:extent cx="6059347" cy="30564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67071" cy="3060327"/>
                    </a:xfrm>
                    <a:prstGeom prst="rect">
                      <a:avLst/>
                    </a:prstGeom>
                  </pic:spPr>
                </pic:pic>
              </a:graphicData>
            </a:graphic>
          </wp:inline>
        </w:drawing>
      </w:r>
    </w:p>
    <w:p w14:paraId="5E2646D7" w14:textId="3E4A9125" w:rsidR="00EF1C2F" w:rsidRDefault="005327BA" w:rsidP="00515273">
      <w:pPr>
        <w:pStyle w:val="Caption"/>
      </w:pPr>
      <w:r>
        <w:t>Figure 7-</w:t>
      </w:r>
      <w:del w:id="80" w:author="Lee Vaughan" w:date="2019-11-08T11:47:00Z">
        <w:r w:rsidR="00454883" w:rsidDel="00AD5ECB">
          <w:delText>5</w:delText>
        </w:r>
      </w:del>
      <w:ins w:id="81" w:author="Lee Vaughan" w:date="2019-11-08T11:47:00Z">
        <w:r w:rsidR="00AD5ECB">
          <w:t>3</w:t>
        </w:r>
      </w:ins>
      <w:r>
        <w:t xml:space="preserve">: MOLA </w:t>
      </w:r>
      <w:r w:rsidR="00B033FC">
        <w:t>shaded relief</w:t>
      </w:r>
      <w:r>
        <w:t xml:space="preserve"> map of Mars (courtesy of NASA)</w:t>
      </w:r>
    </w:p>
    <w:p w14:paraId="7D787F31" w14:textId="77777777" w:rsidR="005327BA" w:rsidRDefault="005327BA" w:rsidP="00613C9B">
      <w:pPr>
        <w:pStyle w:val="Body"/>
      </w:pPr>
      <w:r>
        <w:t xml:space="preserve">To see </w:t>
      </w:r>
      <w:r w:rsidR="002C4EAB">
        <w:t>the spectacular</w:t>
      </w:r>
      <w:r>
        <w:t xml:space="preserve"> color version of MOLA, along with a legend, </w:t>
      </w:r>
      <w:r w:rsidR="008D37B3">
        <w:t>go to</w:t>
      </w:r>
      <w:r w:rsidR="003A1EF5">
        <w:t xml:space="preserve"> the </w:t>
      </w:r>
      <w:commentRangeStart w:id="82"/>
      <w:r w:rsidR="003A1EF5" w:rsidRPr="006B601A">
        <w:rPr>
          <w:rPrChange w:id="83" w:author="Frances" w:date="2019-11-07T13:55:00Z">
            <w:rPr>
              <w:rStyle w:val="EmphasisItalic"/>
            </w:rPr>
          </w:rPrChange>
        </w:rPr>
        <w:t>Wikipedia</w:t>
      </w:r>
      <w:commentRangeEnd w:id="82"/>
      <w:r w:rsidR="00AD5ECB">
        <w:rPr>
          <w:rStyle w:val="CommentReference"/>
          <w:rFonts w:eastAsiaTheme="minorHAnsi"/>
        </w:rPr>
        <w:commentReference w:id="82"/>
      </w:r>
      <w:r w:rsidR="003A1EF5">
        <w:t xml:space="preserve"> page for </w:t>
      </w:r>
      <w:r w:rsidR="003A1EF5" w:rsidRPr="006B601A">
        <w:t xml:space="preserve">the </w:t>
      </w:r>
      <w:r w:rsidR="003A1EF5" w:rsidRPr="006B601A">
        <w:rPr>
          <w:rPrChange w:id="84" w:author="Frances" w:date="2019-11-07T13:55:00Z">
            <w:rPr>
              <w:rStyle w:val="EmphasisItalic"/>
            </w:rPr>
          </w:rPrChange>
        </w:rPr>
        <w:t>Mars Global Surveyor</w:t>
      </w:r>
      <w:r w:rsidR="003A1EF5">
        <w:t>.</w:t>
      </w:r>
      <w:r w:rsidR="008D37B3">
        <w:t xml:space="preserve"> The blues in this map correspond to where oceans and seas probably existed </w:t>
      </w:r>
      <w:r w:rsidR="008D37B3">
        <w:lastRenderedPageBreak/>
        <w:t>on Mars billions of years ago. Their distribution is based on a combination of elevation and diagnostic surface features, like ancient shorelines.</w:t>
      </w:r>
    </w:p>
    <w:p w14:paraId="12B479E2" w14:textId="77777777" w:rsidR="00AF6047" w:rsidRDefault="00CB1812" w:rsidP="00613C9B">
      <w:pPr>
        <w:pStyle w:val="Body"/>
      </w:pPr>
      <w:r>
        <w:t xml:space="preserve">The laser measurements for </w:t>
      </w:r>
      <w:r w:rsidR="00DC15E4">
        <w:t>MOLA have a vertical positional accuracy of around 3-13 m and a horizontal positional accuracy of about 100 m</w:t>
      </w:r>
      <w:r w:rsidR="009970B1">
        <w:t xml:space="preserve">. </w:t>
      </w:r>
      <w:r w:rsidR="003C17E2">
        <w:t>Pixel</w:t>
      </w:r>
      <w:r w:rsidR="00DC15E4">
        <w:t xml:space="preserve"> resolution </w:t>
      </w:r>
      <w:r w:rsidR="009970B1">
        <w:t xml:space="preserve">is </w:t>
      </w:r>
      <w:r w:rsidR="00DC15E4">
        <w:t>463 m per pixel</w:t>
      </w:r>
      <w:r w:rsidR="009970B1">
        <w:t xml:space="preserve">. By itself, </w:t>
      </w:r>
      <w:r>
        <w:t xml:space="preserve">the </w:t>
      </w:r>
      <w:r w:rsidR="009970B1">
        <w:t xml:space="preserve">MOLA </w:t>
      </w:r>
      <w:r>
        <w:t xml:space="preserve">map </w:t>
      </w:r>
      <w:r w:rsidR="009970B1">
        <w:t xml:space="preserve">lacks the detail needed to </w:t>
      </w:r>
      <w:r>
        <w:t xml:space="preserve">safely </w:t>
      </w:r>
      <w:r w:rsidR="009970B1">
        <w:t>choose a final landing ellipse, but it</w:t>
      </w:r>
      <w:r w:rsidR="00FA1F2D">
        <w:t>’</w:t>
      </w:r>
      <w:r w:rsidR="009970B1">
        <w:t xml:space="preserve">s perfect for the </w:t>
      </w:r>
      <w:r w:rsidR="00AF6047">
        <w:t>scoping work you’ll be asked to do.</w:t>
      </w:r>
    </w:p>
    <w:p w14:paraId="30B488FA" w14:textId="03ECEB8E" w:rsidR="00EF1C2F" w:rsidRDefault="00EF1C2F" w:rsidP="0032674D">
      <w:pPr>
        <w:pStyle w:val="HeadA"/>
      </w:pPr>
      <w:bookmarkStart w:id="85" w:name="_Toc23926134"/>
      <w:r>
        <w:t>Project 10: Selecting Martian Landing Site</w:t>
      </w:r>
      <w:r w:rsidR="00FA1F2D">
        <w:t>s</w:t>
      </w:r>
      <w:bookmarkEnd w:id="85"/>
    </w:p>
    <w:p w14:paraId="18F7A94D" w14:textId="77777777" w:rsidR="00EF1C2F" w:rsidDel="00C0585B" w:rsidRDefault="00AA6E1C" w:rsidP="00477377">
      <w:pPr>
        <w:pStyle w:val="BodyFirst"/>
        <w:rPr>
          <w:del w:id="86" w:author="Frances" w:date="2019-11-07T13:58:00Z"/>
        </w:rPr>
        <w:pPrChange w:id="87" w:author="Lee Vaughan" w:date="2019-11-10T15:32:00Z">
          <w:pPr>
            <w:pStyle w:val="BodyFirst"/>
          </w:pPr>
        </w:pPrChange>
      </w:pPr>
      <w:r>
        <w:t xml:space="preserve">Let’s pretend you’re a </w:t>
      </w:r>
      <w:r w:rsidR="00EF1C2F">
        <w:t>NASA</w:t>
      </w:r>
      <w:r>
        <w:t xml:space="preserve"> </w:t>
      </w:r>
      <w:r w:rsidR="00CB38E5">
        <w:t xml:space="preserve">summer </w:t>
      </w:r>
      <w:r w:rsidR="00EF1C2F">
        <w:t xml:space="preserve">intern working on the </w:t>
      </w:r>
      <w:r w:rsidR="00EF1C2F" w:rsidRPr="00FA1F2D">
        <w:rPr>
          <w:rStyle w:val="EmphasisItalic"/>
        </w:rPr>
        <w:t>Orpheus</w:t>
      </w:r>
      <w:r w:rsidR="00EF1C2F">
        <w:t xml:space="preserve"> </w:t>
      </w:r>
      <w:r w:rsidR="00EF1C2F" w:rsidRPr="00FA1F2D">
        <w:rPr>
          <w:rStyle w:val="EmphasisItalic"/>
        </w:rPr>
        <w:t>Project</w:t>
      </w:r>
      <w:r w:rsidR="00EF1C2F">
        <w:t xml:space="preserve">, a lander </w:t>
      </w:r>
      <w:r w:rsidR="007D5C3A">
        <w:t xml:space="preserve">designed to listen for </w:t>
      </w:r>
      <w:proofErr w:type="spellStart"/>
      <w:r w:rsidR="007D5C3A">
        <w:t>marsquakes</w:t>
      </w:r>
      <w:proofErr w:type="spellEnd"/>
      <w:r w:rsidR="007D5C3A">
        <w:t xml:space="preserve"> and study the interior of the planet, </w:t>
      </w:r>
      <w:r w:rsidR="002C4EAB">
        <w:t xml:space="preserve">much </w:t>
      </w:r>
      <w:r w:rsidR="00EF1C2F">
        <w:t xml:space="preserve">like the 2018 </w:t>
      </w:r>
      <w:r w:rsidR="00EF1C2F" w:rsidRPr="00FA1F2D">
        <w:rPr>
          <w:rStyle w:val="EmphasisItalic"/>
        </w:rPr>
        <w:t>Mars</w:t>
      </w:r>
      <w:r w:rsidR="00EF1C2F">
        <w:t xml:space="preserve"> </w:t>
      </w:r>
      <w:r w:rsidR="00EF1C2F" w:rsidRPr="00FA1F2D">
        <w:rPr>
          <w:rStyle w:val="EmphasisItalic"/>
        </w:rPr>
        <w:t>Insight</w:t>
      </w:r>
      <w:r w:rsidR="007D5C3A">
        <w:t xml:space="preserve"> mission.</w:t>
      </w:r>
      <w:ins w:id="88" w:author="Frances" w:date="2019-11-07T13:58:00Z">
        <w:r w:rsidR="00C0585B" w:rsidDel="00C0585B">
          <w:t xml:space="preserve"> </w:t>
        </w:r>
      </w:ins>
    </w:p>
    <w:p w14:paraId="7026B793" w14:textId="2F3BF8FA" w:rsidR="00C0585B" w:rsidRDefault="004C658E" w:rsidP="00477377">
      <w:pPr>
        <w:pStyle w:val="BodyFirst"/>
        <w:rPr>
          <w:ins w:id="89" w:author="Frances" w:date="2019-11-07T13:58:00Z"/>
        </w:rPr>
      </w:pPr>
      <w:r>
        <w:t xml:space="preserve">Because the purpose of </w:t>
      </w:r>
      <w:r w:rsidRPr="00FA1F2D">
        <w:rPr>
          <w:rStyle w:val="EmphasisItalic"/>
        </w:rPr>
        <w:t>Orpheus</w:t>
      </w:r>
      <w:r>
        <w:t xml:space="preserve"> is to study the </w:t>
      </w:r>
      <w:r w:rsidRPr="004C658E">
        <w:rPr>
          <w:rStyle w:val="EmphasisItalic"/>
        </w:rPr>
        <w:t>interior</w:t>
      </w:r>
      <w:r>
        <w:t xml:space="preserve"> of Mars, </w:t>
      </w:r>
      <w:r w:rsidR="00C0585B">
        <w:t>interesting features of the planet’s</w:t>
      </w:r>
      <w:r>
        <w:t xml:space="preserve"> surface </w:t>
      </w:r>
      <w:r w:rsidR="00C0585B">
        <w:t>aren’t</w:t>
      </w:r>
      <w:r>
        <w:t xml:space="preserve"> that important. Safety is the prime concern, making this mission an engineer’s dream come true. </w:t>
      </w:r>
    </w:p>
    <w:p w14:paraId="185D82FB" w14:textId="38A70C5F" w:rsidR="004C658E" w:rsidDel="00C0585B" w:rsidRDefault="004C658E" w:rsidP="00572C78">
      <w:pPr>
        <w:pStyle w:val="Body"/>
        <w:rPr>
          <w:del w:id="90" w:author="Frances" w:date="2019-11-07T13:58:00Z"/>
        </w:rPr>
      </w:pPr>
      <w:r>
        <w:t xml:space="preserve">Your job is to find </w:t>
      </w:r>
      <w:ins w:id="91" w:author="Lee Vaughan" w:date="2019-11-10T14:29:00Z">
        <w:r w:rsidR="001539D6">
          <w:t>fifteen-to-</w:t>
        </w:r>
      </w:ins>
      <w:r w:rsidR="000B6254">
        <w:t>twenty</w:t>
      </w:r>
      <w:r w:rsidR="00B131AF">
        <w:t xml:space="preserve"> </w:t>
      </w:r>
      <w:r w:rsidR="002C4EAB">
        <w:t>regions</w:t>
      </w:r>
      <w:r w:rsidR="007D1C96">
        <w:t xml:space="preserve"> </w:t>
      </w:r>
      <w:r w:rsidR="002C4EAB">
        <w:t xml:space="preserve">from which NASA staff can select </w:t>
      </w:r>
      <w:ins w:id="92" w:author="Lee Vaughan" w:date="2019-11-09T13:50:00Z">
        <w:r w:rsidR="00B32E59">
          <w:t xml:space="preserve">smaller </w:t>
        </w:r>
      </w:ins>
      <w:r>
        <w:t xml:space="preserve">candidate landing </w:t>
      </w:r>
      <w:r w:rsidR="002C4EAB">
        <w:t>ellipses</w:t>
      </w:r>
      <w:del w:id="93" w:author="Lee Vaughan" w:date="2019-11-10T14:20:00Z">
        <w:r w:rsidR="002C4EAB" w:rsidDel="009817A7">
          <w:delText xml:space="preserve"> over the next year or two</w:delText>
        </w:r>
      </w:del>
      <w:r w:rsidR="002C4EAB">
        <w:t xml:space="preserve">. </w:t>
      </w:r>
    </w:p>
    <w:p w14:paraId="5676A555" w14:textId="5B337BA9" w:rsidR="007D5C3A" w:rsidDel="0078730A" w:rsidRDefault="00AC3139" w:rsidP="00572C78">
      <w:pPr>
        <w:pStyle w:val="Body"/>
        <w:rPr>
          <w:del w:id="94" w:author="Lee Vaughan" w:date="2019-11-08T11:51:00Z"/>
        </w:rPr>
      </w:pPr>
      <w:r>
        <w:t>According to your supervisor, t</w:t>
      </w:r>
      <w:r w:rsidR="009A1B1F">
        <w:t xml:space="preserve">he regions should be rectangles 670 km long (E-W) and 335 km wide (N-S). </w:t>
      </w:r>
      <w:ins w:id="95" w:author="Lee Vaughan" w:date="2019-11-08T11:50:00Z">
        <w:r w:rsidR="0078730A">
          <w:t xml:space="preserve">To address safety concerns, the </w:t>
        </w:r>
      </w:ins>
      <w:del w:id="96" w:author="Lee Vaughan" w:date="2019-11-08T11:50:00Z">
        <w:r w:rsidR="007D5C3A" w:rsidDel="0078730A">
          <w:delText xml:space="preserve">The </w:delText>
        </w:r>
      </w:del>
      <w:r w:rsidR="000B1D3F">
        <w:t>regions should</w:t>
      </w:r>
      <w:del w:id="97" w:author="Lee Vaughan" w:date="2019-11-08T11:50:00Z">
        <w:r w:rsidR="000B1D3F" w:rsidDel="0078730A">
          <w:delText xml:space="preserve"> conform to </w:delText>
        </w:r>
        <w:r w:rsidR="008536D4" w:rsidDel="0078730A">
          <w:delText xml:space="preserve">the </w:delText>
        </w:r>
        <w:r w:rsidR="000B1D3F" w:rsidDel="0078730A">
          <w:delText xml:space="preserve">guidelines shown </w:delText>
        </w:r>
        <w:r w:rsidR="007D5C3A" w:rsidDel="0078730A">
          <w:delText>in Figure 7-1</w:delText>
        </w:r>
      </w:del>
      <w:ins w:id="98" w:author="Frances" w:date="2019-11-06T17:03:00Z">
        <w:del w:id="99" w:author="Lee Vaughan" w:date="2019-11-08T11:50:00Z">
          <w:r w:rsidR="00BC4E68" w:rsidDel="0078730A">
            <w:delText xml:space="preserve">, meaning </w:delText>
          </w:r>
        </w:del>
        <w:del w:id="100" w:author="Lee Vaughan" w:date="2019-11-08T11:51:00Z">
          <w:r w:rsidR="00BC4E68" w:rsidDel="0078730A">
            <w:delText>they should</w:delText>
          </w:r>
        </w:del>
      </w:ins>
      <w:del w:id="101" w:author="Lee Vaughan" w:date="2019-11-08T11:51:00Z">
        <w:r w:rsidR="007D5C3A" w:rsidDel="0078730A">
          <w:delText>:</w:delText>
        </w:r>
      </w:del>
      <w:ins w:id="102" w:author="Lee Vaughan" w:date="2019-11-08T11:52:00Z">
        <w:r w:rsidR="0078730A">
          <w:t xml:space="preserve"> </w:t>
        </w:r>
      </w:ins>
      <w:ins w:id="103" w:author="Frances" w:date="2019-11-07T13:58:00Z">
        <w:del w:id="104" w:author="Lee Vaughan" w:date="2019-11-08T11:51:00Z">
          <w:r w:rsidR="00C0585B" w:rsidDel="0078730A">
            <w:delText xml:space="preserve"> </w:delText>
          </w:r>
        </w:del>
      </w:ins>
    </w:p>
    <w:p w14:paraId="6E3C8115" w14:textId="7E91117C" w:rsidR="00255A2C" w:rsidRPr="004C658E" w:rsidRDefault="00C0585B" w:rsidP="00613C9B">
      <w:pPr>
        <w:pStyle w:val="Body"/>
      </w:pPr>
      <w:r>
        <w:t>s</w:t>
      </w:r>
      <w:r w:rsidR="000B1D3F">
        <w:t>traddle</w:t>
      </w:r>
      <w:r w:rsidR="00255A2C">
        <w:t xml:space="preserve"> the equator between 30</w:t>
      </w:r>
      <w:r w:rsidR="00255A2C" w:rsidRPr="00255A2C">
        <w:rPr>
          <w:vertAlign w:val="superscript"/>
        </w:rPr>
        <w:t>o</w:t>
      </w:r>
      <w:r w:rsidR="00255A2C">
        <w:t xml:space="preserve"> N and 30</w:t>
      </w:r>
      <w:r w:rsidR="00255A2C" w:rsidRPr="00255A2C">
        <w:rPr>
          <w:vertAlign w:val="superscript"/>
        </w:rPr>
        <w:t>o</w:t>
      </w:r>
      <w:r w:rsidR="00255A2C">
        <w:t xml:space="preserve"> S latitude</w:t>
      </w:r>
      <w:r>
        <w:t>, l</w:t>
      </w:r>
      <w:r w:rsidR="00DC14A5">
        <w:t>ie</w:t>
      </w:r>
      <w:r w:rsidR="008536D4">
        <w:t xml:space="preserve"> at low elevations</w:t>
      </w:r>
      <w:r>
        <w:t>, and b</w:t>
      </w:r>
      <w:r w:rsidR="000B1D3F">
        <w:t>e as smooth and flat as</w:t>
      </w:r>
      <w:r w:rsidR="00255A2C">
        <w:t xml:space="preserve"> possible</w:t>
      </w:r>
      <w:ins w:id="105" w:author="Frances" w:date="2019-11-07T13:59:00Z">
        <w:r>
          <w:t>.</w:t>
        </w:r>
      </w:ins>
    </w:p>
    <w:p w14:paraId="22310109" w14:textId="77777777" w:rsidR="00C03E9F" w:rsidRDefault="00C03E9F" w:rsidP="00C03E9F">
      <w:pPr>
        <w:pStyle w:val="ProductionDirective"/>
      </w:pPr>
      <w:r>
        <w:t>begin box</w:t>
      </w:r>
    </w:p>
    <w:p w14:paraId="4D017A3B" w14:textId="77777777" w:rsidR="00C03E9F" w:rsidRDefault="00C03E9F" w:rsidP="00C03E9F">
      <w:pPr>
        <w:pStyle w:val="HeadBox"/>
      </w:pPr>
      <w:r>
        <w:t>The Objective</w:t>
      </w:r>
    </w:p>
    <w:p w14:paraId="4CBAF99B" w14:textId="611BF4E2" w:rsidR="00C03E9F" w:rsidRDefault="00C03E9F" w:rsidP="00477377">
      <w:pPr>
        <w:pStyle w:val="BodyFirstBox"/>
      </w:pPr>
      <w:r>
        <w:t xml:space="preserve">Write a Python program that uses </w:t>
      </w:r>
      <w:r w:rsidR="00397300">
        <w:t xml:space="preserve">an image of </w:t>
      </w:r>
      <w:r>
        <w:t xml:space="preserve">the </w:t>
      </w:r>
      <w:r w:rsidR="00BC4E68">
        <w:t>MOLA</w:t>
      </w:r>
      <w:r>
        <w:t xml:space="preserve"> </w:t>
      </w:r>
      <w:r w:rsidR="00397300">
        <w:t>map</w:t>
      </w:r>
      <w:r>
        <w:t xml:space="preserve"> to choose the twenty safest 670 km x 33</w:t>
      </w:r>
      <w:r w:rsidR="000B17F5">
        <w:t>5</w:t>
      </w:r>
      <w:r>
        <w:t xml:space="preserve"> km regions near the Martian equator </w:t>
      </w:r>
      <w:r w:rsidR="00397300">
        <w:t>from which to select</w:t>
      </w:r>
      <w:r>
        <w:t xml:space="preserve"> landing ellipses for the </w:t>
      </w:r>
      <w:r w:rsidRPr="00C03E9F">
        <w:rPr>
          <w:rStyle w:val="EmphasisItalicBox"/>
        </w:rPr>
        <w:t>Orpheus</w:t>
      </w:r>
      <w:r>
        <w:t xml:space="preserve"> lander. </w:t>
      </w:r>
    </w:p>
    <w:p w14:paraId="3C0696C9" w14:textId="77777777" w:rsidR="00C03E9F" w:rsidRDefault="00C03E9F" w:rsidP="00C03E9F">
      <w:pPr>
        <w:pStyle w:val="ProductionDirective"/>
      </w:pPr>
      <w:r>
        <w:t>end box</w:t>
      </w:r>
    </w:p>
    <w:p w14:paraId="63D370F0" w14:textId="77777777" w:rsidR="00EF1C2F" w:rsidRDefault="005C2002" w:rsidP="00EF1C2F">
      <w:pPr>
        <w:pStyle w:val="HeadB"/>
      </w:pPr>
      <w:bookmarkStart w:id="106" w:name="_Toc23926135"/>
      <w:r>
        <w:t>Strategy</w:t>
      </w:r>
      <w:bookmarkEnd w:id="106"/>
    </w:p>
    <w:p w14:paraId="41A091D0" w14:textId="0B26BA46" w:rsidR="00A269AA" w:rsidRDefault="00522118" w:rsidP="00477377">
      <w:pPr>
        <w:pStyle w:val="BodyFirst"/>
      </w:pPr>
      <w:r>
        <w:t>First, y</w:t>
      </w:r>
      <w:r w:rsidR="00A269AA">
        <w:t xml:space="preserve">ou’ll need a way to divide </w:t>
      </w:r>
      <w:r>
        <w:t>the MOLA digital map</w:t>
      </w:r>
      <w:r w:rsidR="00A269AA">
        <w:t xml:space="preserve"> into rectangular regions and extract </w:t>
      </w:r>
      <w:r w:rsidR="00D276B5">
        <w:t>statistics on elevation</w:t>
      </w:r>
      <w:r w:rsidR="00B91C69">
        <w:t xml:space="preserve"> and</w:t>
      </w:r>
      <w:r w:rsidR="00D276B5">
        <w:t xml:space="preserve"> </w:t>
      </w:r>
      <w:r w:rsidR="002B342D">
        <w:t>surface roughness</w:t>
      </w:r>
      <w:r w:rsidR="00D276B5">
        <w:t xml:space="preserve">. This means you’ll be </w:t>
      </w:r>
      <w:r w:rsidR="00A269AA">
        <w:t>working with pixels, so you’ll need imaging tools. And since NASA is always containing costs, you’ll want to use free, open</w:t>
      </w:r>
      <w:r w:rsidR="00EE7B9F">
        <w:t xml:space="preserve"> </w:t>
      </w:r>
      <w:r w:rsidR="00A269AA">
        <w:t xml:space="preserve">source </w:t>
      </w:r>
      <w:r w:rsidR="00D276B5">
        <w:t>libraries</w:t>
      </w:r>
      <w:r w:rsidR="00A269AA">
        <w:t>, like OpenCV</w:t>
      </w:r>
      <w:r w:rsidR="00D276B5">
        <w:t xml:space="preserve">, </w:t>
      </w:r>
      <w:r w:rsidR="00A269AA">
        <w:t>the Python Imaging Library (PIL)</w:t>
      </w:r>
      <w:r w:rsidR="000447D3">
        <w:t xml:space="preserve">, </w:t>
      </w:r>
      <w:proofErr w:type="spellStart"/>
      <w:r w:rsidR="000447D3" w:rsidRPr="000447D3">
        <w:rPr>
          <w:rStyle w:val="Literal"/>
        </w:rPr>
        <w:t>tkinter</w:t>
      </w:r>
      <w:proofErr w:type="spellEnd"/>
      <w:r w:rsidR="000447D3">
        <w:t>,</w:t>
      </w:r>
      <w:r w:rsidR="00D276B5">
        <w:t xml:space="preserve"> </w:t>
      </w:r>
      <w:r w:rsidR="00A269AA">
        <w:t xml:space="preserve">and </w:t>
      </w:r>
      <w:r w:rsidR="00A269AA" w:rsidRPr="00EE7B9F">
        <w:rPr>
          <w:rStyle w:val="Literal"/>
        </w:rPr>
        <w:t>NumPy</w:t>
      </w:r>
      <w:r w:rsidR="00D276B5">
        <w:t xml:space="preserve">. For an overview and installation instructions, see </w:t>
      </w:r>
      <w:r w:rsidR="001031B3">
        <w:t xml:space="preserve">page XX in </w:t>
      </w:r>
      <w:r w:rsidR="00D276B5">
        <w:t xml:space="preserve">Chapter 1 for </w:t>
      </w:r>
      <w:r w:rsidR="00A269AA">
        <w:t xml:space="preserve">OpenCV and </w:t>
      </w:r>
      <w:r w:rsidR="00A269AA" w:rsidRPr="00EE7B9F">
        <w:rPr>
          <w:rStyle w:val="Literal"/>
        </w:rPr>
        <w:t>NumPy</w:t>
      </w:r>
      <w:r w:rsidR="00D276B5">
        <w:t xml:space="preserve">, and </w:t>
      </w:r>
      <w:r w:rsidR="001031B3">
        <w:t xml:space="preserve">page XX in </w:t>
      </w:r>
      <w:r w:rsidR="00D276B5">
        <w:t xml:space="preserve">Chapter 3 for PIL. </w:t>
      </w:r>
      <w:r w:rsidR="002101D6">
        <w:t xml:space="preserve">The </w:t>
      </w:r>
      <w:proofErr w:type="spellStart"/>
      <w:r w:rsidR="002101D6" w:rsidRPr="002101D6">
        <w:rPr>
          <w:rStyle w:val="Literal"/>
        </w:rPr>
        <w:t>tkinter</w:t>
      </w:r>
      <w:proofErr w:type="spellEnd"/>
      <w:r w:rsidR="002101D6">
        <w:t xml:space="preserve"> module comes pre-installed with Python.</w:t>
      </w:r>
    </w:p>
    <w:p w14:paraId="48069E3F" w14:textId="624AB893" w:rsidR="00B91C69" w:rsidRDefault="00B91C69" w:rsidP="00613C9B">
      <w:pPr>
        <w:pStyle w:val="Body"/>
      </w:pPr>
      <w:r>
        <w:t xml:space="preserve">For honoring elevation constraints, you can </w:t>
      </w:r>
      <w:r w:rsidR="00EE7B9F">
        <w:t xml:space="preserve">simply </w:t>
      </w:r>
      <w:r>
        <w:t xml:space="preserve">calculate the average elevation for each region. </w:t>
      </w:r>
      <w:r w:rsidR="00EE7B9F">
        <w:t xml:space="preserve">For measuring </w:t>
      </w:r>
      <w:r>
        <w:t xml:space="preserve">how smooth a surface </w:t>
      </w:r>
      <w:r w:rsidR="00DB6CEC">
        <w:t>is a</w:t>
      </w:r>
      <w:r>
        <w:t>t a given scale</w:t>
      </w:r>
      <w:r w:rsidR="00A8446B">
        <w:t>,</w:t>
      </w:r>
      <w:r w:rsidR="00EE7B9F">
        <w:t xml:space="preserve"> you have a lot of choices, some of them </w:t>
      </w:r>
      <w:r w:rsidR="00BF21CE">
        <w:t xml:space="preserve">quite </w:t>
      </w:r>
      <w:r w:rsidR="00BF21CE">
        <w:lastRenderedPageBreak/>
        <w:t>sophisticated</w:t>
      </w:r>
      <w:r>
        <w:t xml:space="preserve">. Besides </w:t>
      </w:r>
      <w:ins w:id="107" w:author="Lee Vaughan" w:date="2019-11-10T12:54:00Z">
        <w:r w:rsidR="006A6CB2">
          <w:t xml:space="preserve">basing smoothness on </w:t>
        </w:r>
      </w:ins>
      <w:commentRangeStart w:id="108"/>
      <w:del w:id="109" w:author="Lee Vaughan" w:date="2019-11-10T12:54:00Z">
        <w:r w:rsidDel="006A6CB2">
          <w:delText xml:space="preserve">looking at </w:delText>
        </w:r>
      </w:del>
      <w:r>
        <w:t>elevation data</w:t>
      </w:r>
      <w:commentRangeEnd w:id="108"/>
      <w:r w:rsidR="00447314">
        <w:rPr>
          <w:rStyle w:val="CommentReference"/>
          <w:rFonts w:asciiTheme="minorHAnsi" w:eastAsiaTheme="minorHAnsi" w:hAnsiTheme="minorHAnsi" w:cstheme="minorBidi"/>
        </w:rPr>
        <w:commentReference w:id="108"/>
      </w:r>
      <w:r>
        <w:t>, you can look for differential shadowing in stereo images</w:t>
      </w:r>
      <w:r w:rsidR="00447314">
        <w:t>;</w:t>
      </w:r>
      <w:r>
        <w:t xml:space="preserve"> the amount of scattering in radar, laser, and microwave reflections</w:t>
      </w:r>
      <w:r w:rsidR="00447314">
        <w:t>;</w:t>
      </w:r>
      <w:r>
        <w:t xml:space="preserve"> thermal variations in infrared images</w:t>
      </w:r>
      <w:r w:rsidR="00447314">
        <w:t>;</w:t>
      </w:r>
      <w:r>
        <w:t xml:space="preserve"> and so on. </w:t>
      </w:r>
      <w:r w:rsidR="00A614CD">
        <w:t>Many roughness estimates involve tedious analys</w:t>
      </w:r>
      <w:r w:rsidR="009A44F0">
        <w:t>e</w:t>
      </w:r>
      <w:r w:rsidR="00A614CD">
        <w:t xml:space="preserve">s along </w:t>
      </w:r>
      <w:proofErr w:type="gramStart"/>
      <w:r w:rsidR="002F56BD" w:rsidRPr="00A8446B">
        <w:rPr>
          <w:rStyle w:val="EmphasisItalic"/>
          <w:rPrChange w:id="110" w:author="Frances" w:date="2019-11-06T17:09:00Z">
            <w:rPr/>
          </w:rPrChange>
        </w:rPr>
        <w:t>transects</w:t>
      </w:r>
      <w:r w:rsidR="00A8446B">
        <w:t>:</w:t>
      </w:r>
      <w:proofErr w:type="gramEnd"/>
      <w:r w:rsidR="00A614CD">
        <w:t xml:space="preserve"> lines drawn on the </w:t>
      </w:r>
      <w:r w:rsidR="00F937D8">
        <w:t xml:space="preserve">planet’s </w:t>
      </w:r>
      <w:r w:rsidR="00A614CD">
        <w:t xml:space="preserve">surface along which variations in height are measured and </w:t>
      </w:r>
      <w:r w:rsidR="00BF21CE">
        <w:t>scrutinized</w:t>
      </w:r>
      <w:r w:rsidR="00A614CD">
        <w:t>.</w:t>
      </w:r>
      <w:r w:rsidR="00BF21CE">
        <w:t xml:space="preserve"> </w:t>
      </w:r>
      <w:r w:rsidR="00602768">
        <w:t xml:space="preserve">Since you’re not really a summer intern with three months to burn, </w:t>
      </w:r>
      <w:r w:rsidR="00EE7B9F">
        <w:t>you</w:t>
      </w:r>
      <w:r w:rsidR="00602768">
        <w:t>’re going to keep things simpl</w:t>
      </w:r>
      <w:r w:rsidR="00EE7B9F">
        <w:t>e</w:t>
      </w:r>
      <w:r w:rsidR="00BF21CE">
        <w:t xml:space="preserve"> an</w:t>
      </w:r>
      <w:r w:rsidR="007873FF">
        <w:t xml:space="preserve">d </w:t>
      </w:r>
      <w:r w:rsidR="00BF21CE">
        <w:t>use two common measurements</w:t>
      </w:r>
      <w:r w:rsidR="00D50578">
        <w:t xml:space="preserve"> that you’ll apply</w:t>
      </w:r>
      <w:r w:rsidR="0060029A">
        <w:t xml:space="preserve"> to each rectangular region</w:t>
      </w:r>
      <w:r w:rsidR="00BF21CE">
        <w:t>: standard deviation and peak-to-</w:t>
      </w:r>
      <w:r w:rsidR="000E0A1B">
        <w:t>valley</w:t>
      </w:r>
      <w:r w:rsidR="00BF21CE">
        <w:t>.</w:t>
      </w:r>
    </w:p>
    <w:p w14:paraId="40F1ADE1" w14:textId="10E20DB8" w:rsidR="001F5628" w:rsidRDefault="0060029A" w:rsidP="00613C9B">
      <w:pPr>
        <w:pStyle w:val="Body"/>
      </w:pPr>
      <w:r w:rsidRPr="0016000C">
        <w:rPr>
          <w:rStyle w:val="EmphasisItalic"/>
        </w:rPr>
        <w:t>Standard deviation</w:t>
      </w:r>
      <w:r w:rsidR="00905C01">
        <w:t xml:space="preserve">, also </w:t>
      </w:r>
      <w:r w:rsidR="00447314">
        <w:t>called</w:t>
      </w:r>
      <w:r w:rsidR="00905C01">
        <w:t xml:space="preserve"> root-mean-square by physical scientists,</w:t>
      </w:r>
      <w:r w:rsidR="007873FF">
        <w:t xml:space="preserve"> </w:t>
      </w:r>
      <w:r>
        <w:t xml:space="preserve">is a measure of </w:t>
      </w:r>
      <w:r w:rsidR="001C30DF">
        <w:t>the</w:t>
      </w:r>
      <w:r>
        <w:t xml:space="preserve"> spread </w:t>
      </w:r>
      <w:r w:rsidR="001C30DF">
        <w:t>in</w:t>
      </w:r>
      <w:r>
        <w:t xml:space="preserve"> a set of numbers.</w:t>
      </w:r>
      <w:r w:rsidR="000074D4">
        <w:t xml:space="preserve"> </w:t>
      </w:r>
      <w:r>
        <w:t xml:space="preserve">A low </w:t>
      </w:r>
      <w:r w:rsidR="00FB2081">
        <w:t xml:space="preserve">standard deviation </w:t>
      </w:r>
      <w:r w:rsidR="007873FF">
        <w:t>indicates</w:t>
      </w:r>
      <w:r w:rsidR="000074D4">
        <w:t xml:space="preserve"> that</w:t>
      </w:r>
      <w:r w:rsidR="007873FF">
        <w:t xml:space="preserve"> the values in a set are close to the </w:t>
      </w:r>
      <w:r w:rsidR="001C30DF">
        <w:t>average</w:t>
      </w:r>
      <w:r w:rsidR="007873FF">
        <w:t xml:space="preserve"> value; a high </w:t>
      </w:r>
      <w:r w:rsidR="00FB2081">
        <w:t xml:space="preserve">standard deviation </w:t>
      </w:r>
      <w:r w:rsidR="007873FF">
        <w:t xml:space="preserve">indicates they are spread out over a wider range. A map region with a low </w:t>
      </w:r>
      <w:r w:rsidR="00FB2081">
        <w:t xml:space="preserve">standard deviation </w:t>
      </w:r>
      <w:r w:rsidR="007873FF">
        <w:t>for elevation means that the area is flat</w:t>
      </w:r>
      <w:r w:rsidR="001F5628">
        <w:t>tish</w:t>
      </w:r>
      <w:r w:rsidR="007873FF">
        <w:t xml:space="preserve">, with little variance from the average elevation value. </w:t>
      </w:r>
    </w:p>
    <w:p w14:paraId="12A86629" w14:textId="77777777" w:rsidR="00BF21CE" w:rsidRDefault="001F5628" w:rsidP="00613C9B">
      <w:pPr>
        <w:pStyle w:val="Body"/>
      </w:pPr>
      <w:r>
        <w:t xml:space="preserve">Technically, the standard deviation </w:t>
      </w:r>
      <w:r w:rsidR="004446B8">
        <w:t xml:space="preserve">for a population of samples </w:t>
      </w:r>
      <w:r>
        <w:t xml:space="preserve">is </w:t>
      </w:r>
      <w:r w:rsidRPr="001F5628">
        <w:rPr>
          <w:rFonts w:eastAsiaTheme="minorHAnsi"/>
        </w:rPr>
        <w:t>the square root of the average of the squared deviations from the mean</w:t>
      </w:r>
      <w:r>
        <w:rPr>
          <w:rFonts w:eastAsiaTheme="minorHAnsi"/>
        </w:rPr>
        <w:t xml:space="preserve">, represented by the </w:t>
      </w:r>
      <w:r w:rsidR="00124D90">
        <w:t>formula</w:t>
      </w:r>
      <w:r w:rsidR="00FB2081">
        <w:t>:</w:t>
      </w:r>
    </w:p>
    <w:p w14:paraId="6163E911" w14:textId="77777777" w:rsidR="00B53BC1" w:rsidRDefault="004251F7" w:rsidP="00613C9B">
      <w:pPr>
        <w:pStyle w:val="Body"/>
      </w:pPr>
      <m:oMathPara>
        <m:oMath>
          <m:r>
            <w:rPr>
              <w:rFonts w:ascii="Cambria Math" w:hAnsi="Cambria Math"/>
            </w:rPr>
            <m:t>σ</m:t>
          </m:r>
          <m:r>
            <m:rPr>
              <m:sty m:val="p"/>
            </m:rPr>
            <w:rPr>
              <w:rFonts w:ascii="Cambria Math" w:hAnsi="Cambria Math"/>
            </w:rPr>
            <m:t xml:space="preserve">= </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0</m:t>
                          </m:r>
                        </m:sub>
                      </m:sSub>
                      <m:r>
                        <m:rPr>
                          <m:sty m:val="p"/>
                        </m:rPr>
                        <w:rPr>
                          <w:rFonts w:ascii="Cambria Math" w:hAnsi="Cambria Math"/>
                        </w:rPr>
                        <m:t>)</m:t>
                      </m:r>
                    </m:e>
                    <m:sup>
                      <m:r>
                        <m:rPr>
                          <m:sty m:val="p"/>
                        </m:rPr>
                        <w:rPr>
                          <w:rFonts w:ascii="Cambria Math" w:hAnsi="Cambria Math"/>
                        </w:rPr>
                        <m:t>2</m:t>
                      </m:r>
                    </m:sup>
                  </m:sSup>
                </m:e>
              </m:nary>
            </m:e>
          </m:rad>
        </m:oMath>
      </m:oMathPara>
    </w:p>
    <w:p w14:paraId="50F11787" w14:textId="77777777" w:rsidR="00FB2081" w:rsidRDefault="00FB2081" w:rsidP="00613C9B">
      <w:pPr>
        <w:pStyle w:val="Body"/>
      </w:pPr>
      <w:r>
        <w:t xml:space="preserve">where σ is the standard deviation, N is the number of samples, </w:t>
      </w:r>
      <w:r w:rsidR="005A7F8E">
        <w:t>h</w:t>
      </w:r>
      <w:r w:rsidRPr="00FB2081">
        <w:rPr>
          <w:vertAlign w:val="subscript"/>
        </w:rPr>
        <w:t>i</w:t>
      </w:r>
      <w:r>
        <w:t xml:space="preserve"> is the current </w:t>
      </w:r>
      <w:r w:rsidR="009A44F0">
        <w:t>height</w:t>
      </w:r>
      <w:r>
        <w:t xml:space="preserve"> sample, and h</w:t>
      </w:r>
      <w:r w:rsidRPr="00FB2081">
        <w:rPr>
          <w:vertAlign w:val="subscript"/>
        </w:rPr>
        <w:t>0</w:t>
      </w:r>
      <w:r>
        <w:t xml:space="preserve"> is the mean of all the </w:t>
      </w:r>
      <w:r w:rsidR="009A44F0">
        <w:t>heights</w:t>
      </w:r>
      <w:r>
        <w:t>.</w:t>
      </w:r>
      <w:r w:rsidR="00B131AF">
        <w:t xml:space="preserve"> </w:t>
      </w:r>
    </w:p>
    <w:p w14:paraId="4C207487" w14:textId="1194E62F" w:rsidR="009A44F0" w:rsidRDefault="009A7800" w:rsidP="00613C9B">
      <w:pPr>
        <w:pStyle w:val="Body"/>
      </w:pPr>
      <w:r>
        <w:t xml:space="preserve">The </w:t>
      </w:r>
      <w:r w:rsidRPr="0016000C">
        <w:rPr>
          <w:rStyle w:val="EmphasisItalic"/>
        </w:rPr>
        <w:t>peak-to-valley</w:t>
      </w:r>
      <w:r>
        <w:t xml:space="preserve"> statistic is the difference in height between the highest and lowest points on a surface. It captures the maximum elevation change for the surface. </w:t>
      </w:r>
      <w:del w:id="111" w:author="Lee Vaughan" w:date="2019-11-08T16:51:00Z">
        <w:r w:rsidDel="009D4F3E">
          <w:delText xml:space="preserve">If you’re hoping for a smooth flat </w:delText>
        </w:r>
        <w:commentRangeStart w:id="112"/>
        <w:r w:rsidDel="009D4F3E">
          <w:delText>surface</w:delText>
        </w:r>
      </w:del>
      <w:commentRangeEnd w:id="112"/>
      <w:r w:rsidR="009D4F3E">
        <w:rPr>
          <w:rStyle w:val="CommentReference"/>
          <w:rFonts w:eastAsiaTheme="minorHAnsi"/>
        </w:rPr>
        <w:commentReference w:id="112"/>
      </w:r>
      <w:del w:id="113" w:author="Lee Vaughan" w:date="2019-11-08T16:51:00Z">
        <w:r w:rsidDel="009D4F3E">
          <w:delText>, peak-to-valley represents the “worst case scenario” for th</w:delText>
        </w:r>
        <w:r w:rsidR="001F5628" w:rsidDel="009D4F3E">
          <w:delText>at</w:delText>
        </w:r>
        <w:r w:rsidDel="009D4F3E">
          <w:delText xml:space="preserve"> surface.</w:delText>
        </w:r>
        <w:r w:rsidR="009A44F0" w:rsidDel="009D4F3E">
          <w:delText xml:space="preserve"> </w:delText>
        </w:r>
      </w:del>
      <w:r w:rsidR="009A44F0">
        <w:t xml:space="preserve">This is important as a surface may </w:t>
      </w:r>
      <w:r w:rsidR="001F5628">
        <w:t xml:space="preserve">have a relatively low standard deviation—suggesting smoothness—yet </w:t>
      </w:r>
      <w:r w:rsidR="009A44F0">
        <w:t>contain a significant hazard</w:t>
      </w:r>
      <w:r w:rsidR="001F5628">
        <w:t xml:space="preserve">, </w:t>
      </w:r>
      <w:r w:rsidR="009A44F0">
        <w:t>as shown in the cross section in Figure 7-</w:t>
      </w:r>
      <w:ins w:id="114" w:author="Lee Vaughan" w:date="2019-11-08T17:52:00Z">
        <w:r w:rsidR="005C01DA">
          <w:t>4</w:t>
        </w:r>
      </w:ins>
      <w:del w:id="115" w:author="Lee Vaughan" w:date="2019-11-08T17:52:00Z">
        <w:r w:rsidR="00454883" w:rsidDel="005C01DA">
          <w:delText>6</w:delText>
        </w:r>
      </w:del>
      <w:r w:rsidR="009A44F0">
        <w:t>.</w:t>
      </w:r>
    </w:p>
    <w:p w14:paraId="14233AC2" w14:textId="77777777" w:rsidR="00E45BBD" w:rsidRDefault="00E45BBD" w:rsidP="00477377">
      <w:pPr>
        <w:pStyle w:val="BodyFirst"/>
      </w:pPr>
      <w:r>
        <w:rPr>
          <w:noProof/>
        </w:rPr>
        <w:drawing>
          <wp:inline distT="0" distB="0" distL="0" distR="0" wp14:anchorId="1B224A6A" wp14:editId="1F39BBB0">
            <wp:extent cx="3856382" cy="22010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3126" cy="2210605"/>
                    </a:xfrm>
                    <a:prstGeom prst="rect">
                      <a:avLst/>
                    </a:prstGeom>
                  </pic:spPr>
                </pic:pic>
              </a:graphicData>
            </a:graphic>
          </wp:inline>
        </w:drawing>
      </w:r>
    </w:p>
    <w:p w14:paraId="2691E48B" w14:textId="184F64AE" w:rsidR="00E45BBD" w:rsidRPr="00E45BBD" w:rsidRDefault="00E45BBD" w:rsidP="00515273">
      <w:pPr>
        <w:pStyle w:val="Caption"/>
      </w:pPr>
      <w:r>
        <w:lastRenderedPageBreak/>
        <w:t>Figure 7-</w:t>
      </w:r>
      <w:ins w:id="116" w:author="Lee Vaughan" w:date="2019-11-08T17:52:00Z">
        <w:r w:rsidR="005C01DA">
          <w:t>4</w:t>
        </w:r>
      </w:ins>
      <w:del w:id="117" w:author="Lee Vaughan" w:date="2019-11-08T17:52:00Z">
        <w:r w:rsidR="00454883" w:rsidDel="005C01DA">
          <w:delText>6</w:delText>
        </w:r>
      </w:del>
      <w:r>
        <w:t xml:space="preserve">: A surface profile (black line) </w:t>
      </w:r>
      <w:r w:rsidR="006549D0">
        <w:t>with</w:t>
      </w:r>
      <w:r>
        <w:t xml:space="preserve"> standard deviation (</w:t>
      </w:r>
      <w:proofErr w:type="spellStart"/>
      <w:r>
        <w:t>StD</w:t>
      </w:r>
      <w:proofErr w:type="spellEnd"/>
      <w:r>
        <w:t xml:space="preserve">) </w:t>
      </w:r>
      <w:r w:rsidR="006549D0">
        <w:t xml:space="preserve">and </w:t>
      </w:r>
      <w:r>
        <w:t>peak-to-valley (PV)</w:t>
      </w:r>
      <w:r w:rsidR="006549D0">
        <w:t xml:space="preserve"> statistics</w:t>
      </w:r>
    </w:p>
    <w:p w14:paraId="45F96796" w14:textId="7D04EF7B" w:rsidR="009E72BE" w:rsidRDefault="009E72BE" w:rsidP="00613C9B">
      <w:pPr>
        <w:pStyle w:val="Body"/>
      </w:pPr>
      <w:r>
        <w:t>You can use the standard deviation and peak-to-valley statistics as comparative metrics. For each rectangular region, you’re looking for the lowest values of each statistic. And because each</w:t>
      </w:r>
      <w:r w:rsidR="00454883">
        <w:t xml:space="preserve"> statistic</w:t>
      </w:r>
      <w:r>
        <w:t xml:space="preserve"> </w:t>
      </w:r>
      <w:r w:rsidR="00454883">
        <w:t>records</w:t>
      </w:r>
      <w:r>
        <w:t xml:space="preserve"> something slightly different, you</w:t>
      </w:r>
      <w:r w:rsidR="00447314">
        <w:t>’ll</w:t>
      </w:r>
      <w:r>
        <w:t xml:space="preserve"> find the best twenty rectangular regions </w:t>
      </w:r>
      <w:r w:rsidR="00C8220E">
        <w:t>based on each statistic</w:t>
      </w:r>
      <w:commentRangeStart w:id="118"/>
      <w:r>
        <w:t xml:space="preserve">, </w:t>
      </w:r>
      <w:commentRangeEnd w:id="118"/>
      <w:r w:rsidR="00447314">
        <w:rPr>
          <w:rStyle w:val="CommentReference"/>
          <w:rFonts w:asciiTheme="minorHAnsi" w:eastAsiaTheme="minorHAnsi" w:hAnsiTheme="minorHAnsi" w:cstheme="minorBidi"/>
        </w:rPr>
        <w:commentReference w:id="118"/>
      </w:r>
      <w:r>
        <w:t xml:space="preserve">then select only the rectangles that overlap to find the very best rectangles, overall. </w:t>
      </w:r>
    </w:p>
    <w:p w14:paraId="0C07BD16" w14:textId="5E11285B" w:rsidR="009E72BE" w:rsidRDefault="00186A10" w:rsidP="00186A10">
      <w:pPr>
        <w:pStyle w:val="HeadB"/>
      </w:pPr>
      <w:bookmarkStart w:id="119" w:name="_Toc23926136"/>
      <w:r>
        <w:t>The Site Selector Code</w:t>
      </w:r>
      <w:bookmarkEnd w:id="119"/>
    </w:p>
    <w:p w14:paraId="1FEDB56F" w14:textId="1DBBC3A6" w:rsidR="00F76341" w:rsidRPr="00F76341" w:rsidRDefault="00186A10" w:rsidP="00477377">
      <w:pPr>
        <w:pStyle w:val="BodyFirst"/>
      </w:pPr>
      <w:r>
        <w:t xml:space="preserve">The </w:t>
      </w:r>
      <w:r>
        <w:rPr>
          <w:rStyle w:val="EmphasisItalic"/>
        </w:rPr>
        <w:t xml:space="preserve">site_selector.py </w:t>
      </w:r>
      <w:r>
        <w:t>program uses</w:t>
      </w:r>
      <w:r w:rsidR="008E79F4">
        <w:t xml:space="preserve"> a grayscale image of the MOLA map (Figure 7-</w:t>
      </w:r>
      <w:ins w:id="120" w:author="Lee Vaughan" w:date="2019-11-08T17:52:00Z">
        <w:r w:rsidR="005C01DA">
          <w:t>5</w:t>
        </w:r>
      </w:ins>
      <w:del w:id="121" w:author="Lee Vaughan" w:date="2019-11-08T17:52:00Z">
        <w:r w:rsidR="00454883" w:rsidDel="005C01DA">
          <w:delText>7</w:delText>
        </w:r>
      </w:del>
      <w:r w:rsidR="008E79F4">
        <w:t>) to select the landing site rectangles</w:t>
      </w:r>
      <w:r w:rsidR="007717B8">
        <w:t xml:space="preserve"> and </w:t>
      </w:r>
      <w:r w:rsidR="00EB6A85">
        <w:t>the shaded color map (Figure 7-</w:t>
      </w:r>
      <w:ins w:id="122" w:author="Lee Vaughan" w:date="2019-11-08T17:52:00Z">
        <w:r w:rsidR="005C01DA">
          <w:t>3</w:t>
        </w:r>
      </w:ins>
      <w:del w:id="123" w:author="Lee Vaughan" w:date="2019-11-08T17:52:00Z">
        <w:r w:rsidR="00454883" w:rsidDel="005C01DA">
          <w:delText>5</w:delText>
        </w:r>
      </w:del>
      <w:r w:rsidR="00EB6A85">
        <w:t xml:space="preserve">) to post </w:t>
      </w:r>
      <w:r w:rsidR="006F66D8">
        <w:t>the</w:t>
      </w:r>
      <w:r w:rsidR="00EB6A85">
        <w:t>m</w:t>
      </w:r>
      <w:r w:rsidR="006F66D8">
        <w:t xml:space="preserve">. </w:t>
      </w:r>
      <w:r w:rsidR="00D83669">
        <w:t>Elevation is represented by a single channel in the grayscale image, so it’s e</w:t>
      </w:r>
      <w:r w:rsidR="00D83669" w:rsidRPr="000074D4">
        <w:t>a</w:t>
      </w:r>
      <w:r w:rsidR="00D83669">
        <w:t xml:space="preserve">sier to </w:t>
      </w:r>
      <w:r w:rsidR="00D41C48">
        <w:t>use</w:t>
      </w:r>
      <w:r w:rsidR="00D83669">
        <w:t xml:space="preserve"> than the three channel (RGB) color image.</w:t>
      </w:r>
    </w:p>
    <w:p w14:paraId="7D561EE4" w14:textId="77777777" w:rsidR="008E79F4" w:rsidRPr="008E79F4" w:rsidRDefault="00CB2953" w:rsidP="00477377">
      <w:pPr>
        <w:pStyle w:val="BodyFirst"/>
      </w:pPr>
      <w:r>
        <w:rPr>
          <w:noProof/>
        </w:rPr>
        <w:drawing>
          <wp:inline distT="0" distB="0" distL="0" distR="0" wp14:anchorId="080CE70A" wp14:editId="72082BF8">
            <wp:extent cx="6136523" cy="30904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43208" cy="3093800"/>
                    </a:xfrm>
                    <a:prstGeom prst="rect">
                      <a:avLst/>
                    </a:prstGeom>
                  </pic:spPr>
                </pic:pic>
              </a:graphicData>
            </a:graphic>
          </wp:inline>
        </w:drawing>
      </w:r>
    </w:p>
    <w:p w14:paraId="6BEBFA2D" w14:textId="38D62541" w:rsidR="008E79F4" w:rsidRDefault="008E79F4" w:rsidP="00515273">
      <w:pPr>
        <w:pStyle w:val="Caption"/>
      </w:pPr>
      <w:r>
        <w:t>Figure 7-</w:t>
      </w:r>
      <w:ins w:id="124" w:author="Lee Vaughan" w:date="2019-11-08T17:52:00Z">
        <w:r w:rsidR="005C01DA">
          <w:t>5</w:t>
        </w:r>
      </w:ins>
      <w:del w:id="125" w:author="Lee Vaughan" w:date="2019-11-08T17:52:00Z">
        <w:r w:rsidR="00454883" w:rsidDel="005C01DA">
          <w:delText>7</w:delText>
        </w:r>
      </w:del>
      <w:r>
        <w:t xml:space="preserve">: Mars MGS MOLA Digital Elevation Model 463m v2 </w:t>
      </w:r>
      <w:r w:rsidR="00F76341">
        <w:t>(</w:t>
      </w:r>
      <w:r w:rsidR="00F76341" w:rsidRPr="00F76341">
        <w:rPr>
          <w:rStyle w:val="EmphasisRevCaption"/>
        </w:rPr>
        <w:t>mola_1024x501.png</w:t>
      </w:r>
      <w:r w:rsidR="00F76341">
        <w:t>)</w:t>
      </w:r>
    </w:p>
    <w:p w14:paraId="56E9792C" w14:textId="77777777" w:rsidR="009A589B" w:rsidRDefault="00CB38E5" w:rsidP="00613C9B">
      <w:pPr>
        <w:pStyle w:val="Body"/>
      </w:pPr>
      <w:r>
        <w:t>You can find the program, the grayscale image (</w:t>
      </w:r>
      <w:r w:rsidRPr="00C07080">
        <w:rPr>
          <w:rStyle w:val="EmphasisItalic"/>
        </w:rPr>
        <w:t>mola_1024x501.png</w:t>
      </w:r>
      <w:r>
        <w:t>), and the color image (</w:t>
      </w:r>
      <w:r w:rsidRPr="006F66D8">
        <w:rPr>
          <w:rStyle w:val="EmphasisItalic"/>
        </w:rPr>
        <w:t>mola_color_1024x506.png</w:t>
      </w:r>
      <w:r>
        <w:t xml:space="preserve">) in the Chapter_7 folder, downloadable from XXX. Keep these files together in the same folder and don’t rename them. </w:t>
      </w:r>
    </w:p>
    <w:p w14:paraId="55DA6B51" w14:textId="77777777" w:rsidR="009A589B" w:rsidRPr="009A589B" w:rsidRDefault="009A589B" w:rsidP="00B8384B">
      <w:pPr>
        <w:pStyle w:val="Note"/>
      </w:pPr>
      <w:r>
        <w:t xml:space="preserve">Note: The MOLA map comes in multiple file sizes and resolutions. You’re using the smallest size here to speed up </w:t>
      </w:r>
      <w:r w:rsidR="00443DC2">
        <w:t xml:space="preserve">the </w:t>
      </w:r>
      <w:r>
        <w:t xml:space="preserve">download and </w:t>
      </w:r>
      <w:r w:rsidR="00443DC2">
        <w:t>run</w:t>
      </w:r>
      <w:r>
        <w:t xml:space="preserve"> times. </w:t>
      </w:r>
    </w:p>
    <w:p w14:paraId="3753F691" w14:textId="77777777" w:rsidR="00186A10" w:rsidRDefault="00EB6A85" w:rsidP="00EB6A85">
      <w:pPr>
        <w:pStyle w:val="HeadC"/>
      </w:pPr>
      <w:bookmarkStart w:id="126" w:name="_Toc23926137"/>
      <w:r>
        <w:t>Importing Modules and Assigning User Input Constants</w:t>
      </w:r>
      <w:bookmarkEnd w:id="126"/>
    </w:p>
    <w:p w14:paraId="2B26E0FC" w14:textId="77777777" w:rsidR="004707B5" w:rsidRDefault="004707B5" w:rsidP="00477377">
      <w:pPr>
        <w:pStyle w:val="BodyFirst"/>
      </w:pPr>
      <w:r>
        <w:lastRenderedPageBreak/>
        <w:t>Listing 7-1 imports modules and assigns constants that represent user input parameters. These include image file</w:t>
      </w:r>
      <w:r w:rsidR="00F57609">
        <w:t xml:space="preserve"> names</w:t>
      </w:r>
      <w:r>
        <w:t xml:space="preserve">, the dimensions of the </w:t>
      </w:r>
      <w:r w:rsidR="00F57609">
        <w:t xml:space="preserve">rectangular regions, </w:t>
      </w:r>
      <w:r>
        <w:t xml:space="preserve">a maximum elevation limit, and the number of candidate </w:t>
      </w:r>
      <w:r w:rsidR="00F57609">
        <w:t>rectangles</w:t>
      </w:r>
      <w:r>
        <w:t xml:space="preserve"> to consider. </w:t>
      </w:r>
    </w:p>
    <w:p w14:paraId="0D91E1E4" w14:textId="77777777" w:rsidR="004707B5" w:rsidRDefault="004707B5" w:rsidP="00F246E0">
      <w:pPr>
        <w:pStyle w:val="CodeA"/>
      </w:pPr>
      <w:r w:rsidRPr="00B52A1F">
        <w:rPr>
          <w:rStyle w:val="Wingdings"/>
        </w:rPr>
        <w:sym w:font="Wingdings" w:char="F08C"/>
      </w:r>
      <w:r>
        <w:t>import tkinter as tk</w:t>
      </w:r>
    </w:p>
    <w:p w14:paraId="3093A01A" w14:textId="77777777" w:rsidR="004707B5" w:rsidRDefault="004707B5" w:rsidP="00293EE7">
      <w:pPr>
        <w:pStyle w:val="CodeB"/>
      </w:pPr>
      <w:r w:rsidRPr="00B52A1F">
        <w:rPr>
          <w:rStyle w:val="Wingdings"/>
        </w:rPr>
        <w:sym w:font="Wingdings" w:char="F08D"/>
      </w:r>
      <w:r>
        <w:t>from PIL import Image, ImageTk</w:t>
      </w:r>
    </w:p>
    <w:p w14:paraId="2A71C8BC" w14:textId="77777777" w:rsidR="004707B5" w:rsidRDefault="004707B5" w:rsidP="00293EE7">
      <w:pPr>
        <w:pStyle w:val="CodeB"/>
      </w:pPr>
      <w:r w:rsidRPr="00B52A1F">
        <w:rPr>
          <w:rStyle w:val="Wingdings"/>
        </w:rPr>
        <w:sym w:font="Wingdings" w:char="F08E"/>
      </w:r>
      <w:r>
        <w:t>import numpy as np</w:t>
      </w:r>
    </w:p>
    <w:p w14:paraId="6A2E8C1E" w14:textId="77777777" w:rsidR="004707B5" w:rsidRDefault="004707B5" w:rsidP="00293EE7">
      <w:pPr>
        <w:pStyle w:val="CodeB"/>
      </w:pPr>
      <w:r>
        <w:t>import cv2 as cv</w:t>
      </w:r>
    </w:p>
    <w:p w14:paraId="16C2411A" w14:textId="77777777" w:rsidR="004707B5" w:rsidRDefault="004707B5" w:rsidP="00293EE7">
      <w:pPr>
        <w:pStyle w:val="CodeB"/>
      </w:pPr>
    </w:p>
    <w:p w14:paraId="354852FF" w14:textId="77777777" w:rsidR="004707B5" w:rsidRDefault="004707B5" w:rsidP="00293EE7">
      <w:pPr>
        <w:pStyle w:val="CodeB"/>
      </w:pPr>
      <w:r>
        <w:t># CONSTANTS: User Input:</w:t>
      </w:r>
    </w:p>
    <w:p w14:paraId="32A4BE3B" w14:textId="77777777" w:rsidR="004707B5" w:rsidRDefault="004707B5" w:rsidP="00293EE7">
      <w:pPr>
        <w:pStyle w:val="CodeB"/>
      </w:pPr>
      <w:r w:rsidRPr="00B52A1F">
        <w:rPr>
          <w:rStyle w:val="Wingdings"/>
        </w:rPr>
        <w:sym w:font="Wingdings" w:char="F08F"/>
      </w:r>
      <w:r>
        <w:t>IMG_GRAY = cv.imread('mola_1024x501.png', cv.IMREAD_GRAYSCALE)</w:t>
      </w:r>
    </w:p>
    <w:p w14:paraId="75229CBF" w14:textId="77777777" w:rsidR="004707B5" w:rsidRDefault="004707B5" w:rsidP="00293EE7">
      <w:pPr>
        <w:pStyle w:val="CodeB"/>
      </w:pPr>
      <w:r>
        <w:t>IMG_COLOR = cv.imread('mola_color_1024x506.png')</w:t>
      </w:r>
    </w:p>
    <w:p w14:paraId="4BE437E2" w14:textId="58638CCC" w:rsidR="004707B5" w:rsidRDefault="004707B5" w:rsidP="00293EE7">
      <w:pPr>
        <w:pStyle w:val="CodeB"/>
      </w:pPr>
      <w:r w:rsidRPr="00B52A1F">
        <w:rPr>
          <w:rStyle w:val="Wingdings"/>
        </w:rPr>
        <w:sym w:font="Wingdings" w:char="F090"/>
      </w:r>
      <w:r>
        <w:t>RECT_WIDTH</w:t>
      </w:r>
      <w:r w:rsidR="00640279">
        <w:t>_KM</w:t>
      </w:r>
      <w:r>
        <w:t xml:space="preserve"> = </w:t>
      </w:r>
      <w:r w:rsidR="00640279">
        <w:t>670</w:t>
      </w:r>
      <w:r w:rsidR="000074D4">
        <w:t xml:space="preserve"> </w:t>
      </w:r>
      <w:ins w:id="127" w:author="Lee Vaughan" w:date="2019-11-10T14:27:00Z">
        <w:r w:rsidR="00E61116">
          <w:t xml:space="preserve"> </w:t>
        </w:r>
      </w:ins>
      <w:r>
        <w:t xml:space="preserve"># </w:t>
      </w:r>
      <w:r w:rsidR="00640279">
        <w:t>S</w:t>
      </w:r>
      <w:r>
        <w:t xml:space="preserve">ite rectangle width in </w:t>
      </w:r>
      <w:r w:rsidR="00640279">
        <w:t>kilometers.</w:t>
      </w:r>
    </w:p>
    <w:p w14:paraId="0D40B38B" w14:textId="673F622F" w:rsidR="004707B5" w:rsidRDefault="004707B5" w:rsidP="00293EE7">
      <w:pPr>
        <w:pStyle w:val="CodeB"/>
      </w:pPr>
      <w:r>
        <w:t>RECT_HT</w:t>
      </w:r>
      <w:r w:rsidR="00640279">
        <w:t>_KM</w:t>
      </w:r>
      <w:r>
        <w:t xml:space="preserve"> = </w:t>
      </w:r>
      <w:r w:rsidR="00640279">
        <w:t>335</w:t>
      </w:r>
      <w:r w:rsidR="000074D4">
        <w:t xml:space="preserve"> </w:t>
      </w:r>
      <w:ins w:id="128" w:author="Lee Vaughan" w:date="2019-11-10T14:27:00Z">
        <w:r w:rsidR="00E61116">
          <w:t xml:space="preserve"> </w:t>
        </w:r>
      </w:ins>
      <w:r>
        <w:t xml:space="preserve"># </w:t>
      </w:r>
      <w:r w:rsidR="00640279">
        <w:t>S</w:t>
      </w:r>
      <w:r>
        <w:t xml:space="preserve">ite rectangle height in </w:t>
      </w:r>
      <w:r w:rsidR="00640279">
        <w:t>kilometers.</w:t>
      </w:r>
    </w:p>
    <w:p w14:paraId="06349831" w14:textId="679336F7" w:rsidR="004707B5" w:rsidRDefault="004707B5" w:rsidP="00293EE7">
      <w:pPr>
        <w:pStyle w:val="CodeB"/>
      </w:pPr>
      <w:r w:rsidRPr="00CB3B65">
        <w:rPr>
          <w:rStyle w:val="Wingdings"/>
        </w:rPr>
        <w:sym w:font="Wingdings" w:char="F091"/>
      </w:r>
      <w:r>
        <w:t>MAX_ELEV_LIMIT = 55</w:t>
      </w:r>
      <w:r w:rsidR="000074D4">
        <w:t xml:space="preserve"> </w:t>
      </w:r>
      <w:ins w:id="129" w:author="Lee Vaughan" w:date="2019-11-10T14:27:00Z">
        <w:r w:rsidR="00E61116">
          <w:t xml:space="preserve"> </w:t>
        </w:r>
      </w:ins>
      <w:r>
        <w:t xml:space="preserve"># </w:t>
      </w:r>
      <w:r w:rsidR="00640279">
        <w:t>I</w:t>
      </w:r>
      <w:r>
        <w:t>ntensity values (0-255)</w:t>
      </w:r>
      <w:r w:rsidR="00640279">
        <w:t>.</w:t>
      </w:r>
    </w:p>
    <w:p w14:paraId="2ABF4839" w14:textId="21EA5ABF" w:rsidR="004707B5" w:rsidRDefault="004707B5" w:rsidP="00293EE7">
      <w:pPr>
        <w:pStyle w:val="CodeB"/>
      </w:pPr>
      <w:r w:rsidRPr="00CB3B65">
        <w:rPr>
          <w:rStyle w:val="Wingdings"/>
        </w:rPr>
        <w:sym w:font="Wingdings" w:char="F092"/>
      </w:r>
      <w:r>
        <w:t>NUM_CANDIDATES = 20</w:t>
      </w:r>
      <w:ins w:id="130" w:author="Lee Vaughan" w:date="2019-11-10T14:27:00Z">
        <w:r w:rsidR="00E61116">
          <w:t xml:space="preserve">  </w:t>
        </w:r>
      </w:ins>
      <w:del w:id="131" w:author="Lee Vaughan" w:date="2019-11-10T14:27:00Z">
        <w:r w:rsidR="000074D4" w:rsidDel="00E61116">
          <w:delText xml:space="preserve"> </w:delText>
        </w:r>
      </w:del>
      <w:r>
        <w:t xml:space="preserve"># Number of candidate landing </w:t>
      </w:r>
      <w:r w:rsidR="00D41C48">
        <w:t>regions</w:t>
      </w:r>
      <w:r>
        <w:t xml:space="preserve"> to display</w:t>
      </w:r>
      <w:r w:rsidR="00640279">
        <w:t>.</w:t>
      </w:r>
    </w:p>
    <w:p w14:paraId="074283EF" w14:textId="053686D5" w:rsidR="00C00ADF" w:rsidRPr="00C00ADF" w:rsidRDefault="00C00ADF" w:rsidP="001539D6">
      <w:pPr>
        <w:pStyle w:val="CodeC"/>
      </w:pPr>
      <w:r w:rsidRPr="00C00ADF">
        <w:t>MARS_CIRCUM = 21344</w:t>
      </w:r>
      <w:r w:rsidR="000074D4">
        <w:t xml:space="preserve"> </w:t>
      </w:r>
      <w:ins w:id="132" w:author="Lee Vaughan" w:date="2019-11-10T14:27:00Z">
        <w:r w:rsidR="00E61116">
          <w:t xml:space="preserve"> </w:t>
        </w:r>
      </w:ins>
      <w:r w:rsidRPr="00C00ADF">
        <w:t># Circumference in kilometers.</w:t>
      </w:r>
    </w:p>
    <w:p w14:paraId="1DCC1768" w14:textId="77777777" w:rsidR="004707B5" w:rsidRPr="00175B39" w:rsidRDefault="004707B5" w:rsidP="004707B5">
      <w:pPr>
        <w:pStyle w:val="Listing"/>
      </w:pPr>
      <w:r>
        <w:t xml:space="preserve">Listing </w:t>
      </w:r>
      <w:r w:rsidR="00C662A1">
        <w:t>7</w:t>
      </w:r>
      <w:r>
        <w:t xml:space="preserve">-1: Imports modules and assigns user input constants, </w:t>
      </w:r>
      <w:r w:rsidR="00117DC6">
        <w:rPr>
          <w:rStyle w:val="EmphasisRevCaption"/>
        </w:rPr>
        <w:t>site_selector</w:t>
      </w:r>
      <w:r w:rsidRPr="00642836">
        <w:rPr>
          <w:rStyle w:val="EmphasisRevCaption"/>
        </w:rPr>
        <w:t>.py</w:t>
      </w:r>
      <w:r>
        <w:t>, Part 1</w:t>
      </w:r>
    </w:p>
    <w:p w14:paraId="39AAB15F" w14:textId="7E6FF3D3" w:rsidR="00EB6A85" w:rsidRDefault="00F57609" w:rsidP="00613C9B">
      <w:pPr>
        <w:pStyle w:val="Body"/>
      </w:pPr>
      <w:r>
        <w:t xml:space="preserve">Start by importing the </w:t>
      </w:r>
      <w:proofErr w:type="spellStart"/>
      <w:r w:rsidRPr="00F57609">
        <w:rPr>
          <w:rStyle w:val="Literal"/>
        </w:rPr>
        <w:t>tkinter</w:t>
      </w:r>
      <w:proofErr w:type="spellEnd"/>
      <w:r>
        <w:t xml:space="preserve"> module </w:t>
      </w:r>
      <w:r w:rsidR="002A15B5" w:rsidRPr="00B52A1F">
        <w:rPr>
          <w:rStyle w:val="Wingdings"/>
        </w:rPr>
        <w:sym w:font="Wingdings" w:char="F08C"/>
      </w:r>
      <w:r>
        <w:t>. This is Python’s default GUI library for developing desktop applications. You’ll use it to make the final display</w:t>
      </w:r>
      <w:r w:rsidR="00A90403">
        <w:t>:</w:t>
      </w:r>
      <w:r>
        <w:t xml:space="preserve"> a window with the color MOLA map at the top and a text description of the posted rectangles at the bottom. Most Windows, macOS, and Linux machines come with </w:t>
      </w:r>
      <w:proofErr w:type="spellStart"/>
      <w:r w:rsidRPr="00CB38E5">
        <w:rPr>
          <w:rStyle w:val="Literal"/>
        </w:rPr>
        <w:t>tkinter</w:t>
      </w:r>
      <w:proofErr w:type="spellEnd"/>
      <w:r>
        <w:t xml:space="preserve"> already installed. If you don’t have it or need the latest version, you can download and install it from </w:t>
      </w:r>
      <w:r w:rsidR="007E6A2A" w:rsidRPr="000074D4">
        <w:rPr>
          <w:rStyle w:val="EmphasisItalic"/>
          <w:rPrChange w:id="133" w:author="Frances" w:date="2019-11-06T17:15:00Z">
            <w:rPr/>
          </w:rPrChange>
        </w:rPr>
        <w:fldChar w:fldCharType="begin"/>
      </w:r>
      <w:r w:rsidR="007E6A2A" w:rsidRPr="000074D4">
        <w:rPr>
          <w:rStyle w:val="EmphasisItalic"/>
          <w:rPrChange w:id="134" w:author="Frances" w:date="2019-11-06T17:15:00Z">
            <w:rPr/>
          </w:rPrChange>
        </w:rPr>
        <w:instrText>HYPERLINK "https://www.activestate.com/"</w:instrText>
      </w:r>
      <w:r w:rsidR="007E6A2A" w:rsidRPr="000074D4">
        <w:rPr>
          <w:rStyle w:val="EmphasisItalic"/>
          <w:rPrChange w:id="135" w:author="Frances" w:date="2019-11-06T17:15:00Z">
            <w:rPr/>
          </w:rPrChange>
        </w:rPr>
        <w:fldChar w:fldCharType="separate"/>
      </w:r>
      <w:r w:rsidRPr="000074D4">
        <w:rPr>
          <w:rStyle w:val="EmphasisItalic"/>
          <w:rPrChange w:id="136" w:author="Frances" w:date="2019-11-06T17:15:00Z">
            <w:rPr>
              <w:rStyle w:val="Hyperlink"/>
            </w:rPr>
          </w:rPrChange>
        </w:rPr>
        <w:t>https://www.activestate.com/</w:t>
      </w:r>
      <w:r w:rsidR="007E6A2A" w:rsidRPr="000074D4">
        <w:rPr>
          <w:rStyle w:val="EmphasisItalic"/>
          <w:rPrChange w:id="137" w:author="Frances" w:date="2019-11-06T17:15:00Z">
            <w:rPr/>
          </w:rPrChange>
        </w:rPr>
        <w:fldChar w:fldCharType="end"/>
      </w:r>
      <w:r>
        <w:t xml:space="preserve">. Online documentation for the module can be found at </w:t>
      </w:r>
      <w:r w:rsidR="007E6A2A" w:rsidRPr="000074D4">
        <w:rPr>
          <w:rStyle w:val="EmphasisItalic"/>
          <w:rPrChange w:id="138" w:author="Frances" w:date="2019-11-06T17:15:00Z">
            <w:rPr/>
          </w:rPrChange>
        </w:rPr>
        <w:fldChar w:fldCharType="begin"/>
      </w:r>
      <w:r w:rsidR="007E6A2A" w:rsidRPr="000074D4">
        <w:rPr>
          <w:rStyle w:val="EmphasisItalic"/>
          <w:rPrChange w:id="139" w:author="Frances" w:date="2019-11-06T17:15:00Z">
            <w:rPr/>
          </w:rPrChange>
        </w:rPr>
        <w:instrText>HYPERLINK "https://docs.python.org/3/library/tk.html"</w:instrText>
      </w:r>
      <w:r w:rsidR="007E6A2A" w:rsidRPr="000074D4">
        <w:rPr>
          <w:rStyle w:val="EmphasisItalic"/>
          <w:rPrChange w:id="140" w:author="Frances" w:date="2019-11-06T17:15:00Z">
            <w:rPr/>
          </w:rPrChange>
        </w:rPr>
        <w:fldChar w:fldCharType="separate"/>
      </w:r>
      <w:r w:rsidRPr="000074D4">
        <w:rPr>
          <w:rStyle w:val="EmphasisItalic"/>
          <w:rPrChange w:id="141" w:author="Frances" w:date="2019-11-06T17:15:00Z">
            <w:rPr>
              <w:rStyle w:val="Hyperlink"/>
            </w:rPr>
          </w:rPrChange>
        </w:rPr>
        <w:t>https://docs.python.org/3/library/tk.html</w:t>
      </w:r>
      <w:r w:rsidR="007E6A2A" w:rsidRPr="000074D4">
        <w:rPr>
          <w:rStyle w:val="EmphasisItalic"/>
          <w:rPrChange w:id="142" w:author="Frances" w:date="2019-11-06T17:15:00Z">
            <w:rPr/>
          </w:rPrChange>
        </w:rPr>
        <w:fldChar w:fldCharType="end"/>
      </w:r>
      <w:r>
        <w:t>.</w:t>
      </w:r>
    </w:p>
    <w:p w14:paraId="64635304" w14:textId="2EA8E527" w:rsidR="002A15B5" w:rsidDel="00DF19C4" w:rsidRDefault="002A15B5" w:rsidP="00572C78">
      <w:pPr>
        <w:pStyle w:val="Body"/>
        <w:rPr>
          <w:del w:id="143" w:author="Frances" w:date="2019-11-06T17:19:00Z"/>
        </w:rPr>
      </w:pPr>
      <w:r>
        <w:t xml:space="preserve">Next, import the </w:t>
      </w:r>
      <w:r w:rsidRPr="000652F6">
        <w:rPr>
          <w:rStyle w:val="Literal"/>
        </w:rPr>
        <w:t>Image</w:t>
      </w:r>
      <w:r>
        <w:t xml:space="preserve"> and </w:t>
      </w:r>
      <w:proofErr w:type="spellStart"/>
      <w:r w:rsidRPr="000652F6">
        <w:rPr>
          <w:rStyle w:val="Literal"/>
        </w:rPr>
        <w:t>ImageTK</w:t>
      </w:r>
      <w:proofErr w:type="spellEnd"/>
      <w:r>
        <w:t xml:space="preserve"> </w:t>
      </w:r>
      <w:r w:rsidR="000652F6">
        <w:t>modules</w:t>
      </w:r>
      <w:r>
        <w:t xml:space="preserve"> from the Python Imaging Library </w:t>
      </w:r>
      <w:r w:rsidRPr="00B52A1F">
        <w:rPr>
          <w:rStyle w:val="Wingdings"/>
        </w:rPr>
        <w:sym w:font="Wingdings" w:char="F08D"/>
      </w:r>
      <w:r>
        <w:t>.</w:t>
      </w:r>
      <w:r w:rsidR="000652F6">
        <w:t xml:space="preserve"> The </w:t>
      </w:r>
      <w:r w:rsidR="000652F6" w:rsidRPr="000652F6">
        <w:rPr>
          <w:rStyle w:val="Literal"/>
        </w:rPr>
        <w:t>Image</w:t>
      </w:r>
      <w:r w:rsidR="000652F6">
        <w:t xml:space="preserve"> </w:t>
      </w:r>
      <w:r w:rsidR="000652F6" w:rsidRPr="000652F6">
        <w:t xml:space="preserve">module provides a class </w:t>
      </w:r>
      <w:r w:rsidR="00A90403">
        <w:t>that</w:t>
      </w:r>
      <w:r w:rsidR="000652F6" w:rsidRPr="000652F6">
        <w:t xml:space="preserve"> represent</w:t>
      </w:r>
      <w:r w:rsidR="00A90403">
        <w:t>s</w:t>
      </w:r>
      <w:r w:rsidR="000652F6" w:rsidRPr="000652F6">
        <w:t xml:space="preserve"> a PIL image. </w:t>
      </w:r>
      <w:r w:rsidR="00A90403">
        <w:t>It</w:t>
      </w:r>
      <w:r w:rsidR="000652F6" w:rsidRPr="000652F6">
        <w:t xml:space="preserve"> also provides factory functions, including functions to load images from files and create new images.</w:t>
      </w:r>
      <w:r w:rsidR="000074D4">
        <w:t xml:space="preserve"> </w:t>
      </w:r>
      <w:r w:rsidR="000652F6">
        <w:t xml:space="preserve">The </w:t>
      </w:r>
      <w:proofErr w:type="spellStart"/>
      <w:ins w:id="144" w:author="Frances" w:date="2019-11-07T14:26:00Z">
        <w:r w:rsidR="00A90403" w:rsidRPr="00A90403">
          <w:rPr>
            <w:rStyle w:val="Literal"/>
            <w:rPrChange w:id="145" w:author="Frances" w:date="2019-11-07T14:26:00Z">
              <w:rPr/>
            </w:rPrChange>
          </w:rPr>
          <w:t>ImageTK</w:t>
        </w:r>
      </w:ins>
      <w:proofErr w:type="spellEnd"/>
      <w:del w:id="146" w:author="Frances" w:date="2019-11-07T14:26:00Z">
        <w:r w:rsidR="000652F6" w:rsidDel="00A90403">
          <w:delText>second</w:delText>
        </w:r>
      </w:del>
      <w:r w:rsidR="000652F6">
        <w:t xml:space="preserve"> module </w:t>
      </w:r>
      <w:r w:rsidR="000652F6" w:rsidRPr="000652F6">
        <w:t xml:space="preserve">contains support </w:t>
      </w:r>
      <w:r w:rsidR="00A90403">
        <w:t>for</w:t>
      </w:r>
      <w:r w:rsidR="00A90403" w:rsidRPr="000652F6">
        <w:t xml:space="preserve"> </w:t>
      </w:r>
      <w:r w:rsidR="000652F6" w:rsidRPr="000652F6">
        <w:t>creat</w:t>
      </w:r>
      <w:r w:rsidR="00A90403">
        <w:t>ing</w:t>
      </w:r>
      <w:r w:rsidR="000652F6" w:rsidRPr="000652F6">
        <w:t xml:space="preserve"> and modify</w:t>
      </w:r>
      <w:r w:rsidR="00A90403">
        <w:t>ing</w:t>
      </w:r>
      <w:r w:rsidR="000652F6" w:rsidRPr="000652F6">
        <w:t xml:space="preserve"> </w:t>
      </w:r>
      <w:proofErr w:type="spellStart"/>
      <w:ins w:id="147" w:author="Lee Vaughan" w:date="2019-11-08T16:55:00Z">
        <w:r w:rsidR="009D4F3E">
          <w:rPr>
            <w:rStyle w:val="Literal"/>
          </w:rPr>
          <w:t>t</w:t>
        </w:r>
      </w:ins>
      <w:ins w:id="148" w:author="Frances" w:date="2019-11-06T17:17:00Z">
        <w:del w:id="149" w:author="Lee Vaughan" w:date="2019-11-08T16:55:00Z">
          <w:r w:rsidR="000074D4" w:rsidDel="009D4F3E">
            <w:rPr>
              <w:rStyle w:val="Literal"/>
            </w:rPr>
            <w:delText>t</w:delText>
          </w:r>
        </w:del>
      </w:ins>
      <w:del w:id="150" w:author="Frances" w:date="2019-11-06T17:17:00Z">
        <w:r w:rsidR="000652F6" w:rsidRPr="000652F6" w:rsidDel="000074D4">
          <w:rPr>
            <w:rStyle w:val="Literal"/>
          </w:rPr>
          <w:delText>T</w:delText>
        </w:r>
      </w:del>
      <w:r w:rsidR="000652F6" w:rsidRPr="000652F6">
        <w:rPr>
          <w:rStyle w:val="Literal"/>
        </w:rPr>
        <w:t>kinter</w:t>
      </w:r>
      <w:proofErr w:type="spellEnd"/>
      <w:r w:rsidR="000652F6" w:rsidRPr="000652F6">
        <w:t xml:space="preserve"> </w:t>
      </w:r>
      <w:commentRangeStart w:id="151"/>
      <w:commentRangeStart w:id="152"/>
      <w:proofErr w:type="spellStart"/>
      <w:r w:rsidR="000652F6" w:rsidRPr="000652F6">
        <w:rPr>
          <w:rStyle w:val="Literal"/>
        </w:rPr>
        <w:t>BitmapImage</w:t>
      </w:r>
      <w:proofErr w:type="spellEnd"/>
      <w:r w:rsidR="000652F6" w:rsidRPr="000652F6">
        <w:t xml:space="preserve"> and </w:t>
      </w:r>
      <w:proofErr w:type="spellStart"/>
      <w:r w:rsidR="000652F6" w:rsidRPr="000652F6">
        <w:rPr>
          <w:rStyle w:val="Literal"/>
        </w:rPr>
        <w:t>PhotoImage</w:t>
      </w:r>
      <w:proofErr w:type="spellEnd"/>
      <w:r w:rsidR="000652F6" w:rsidRPr="000652F6">
        <w:t xml:space="preserve"> </w:t>
      </w:r>
      <w:commentRangeEnd w:id="151"/>
      <w:r w:rsidR="000074D4">
        <w:rPr>
          <w:rStyle w:val="CommentReference"/>
          <w:rFonts w:asciiTheme="minorHAnsi" w:eastAsiaTheme="minorHAnsi" w:hAnsiTheme="minorHAnsi" w:cstheme="minorBidi"/>
        </w:rPr>
        <w:commentReference w:id="151"/>
      </w:r>
      <w:commentRangeEnd w:id="152"/>
      <w:r w:rsidR="009D4F3E">
        <w:rPr>
          <w:rStyle w:val="CommentReference"/>
          <w:rFonts w:eastAsiaTheme="minorHAnsi"/>
        </w:rPr>
        <w:commentReference w:id="152"/>
      </w:r>
      <w:r w:rsidR="000652F6" w:rsidRPr="000652F6">
        <w:t>objects from PIL images.</w:t>
      </w:r>
      <w:r w:rsidR="000652F6">
        <w:t xml:space="preserve"> Again, you’ll use these at the end </w:t>
      </w:r>
      <w:r w:rsidR="00A90403">
        <w:t xml:space="preserve">of the program </w:t>
      </w:r>
      <w:r w:rsidR="000652F6">
        <w:t>to place the color map and some descriptive text in a summary window.</w:t>
      </w:r>
      <w:r w:rsidR="00DF19C4" w:rsidDel="00DF19C4">
        <w:t xml:space="preserve"> </w:t>
      </w:r>
      <w:r w:rsidR="00DF19C4">
        <w:t xml:space="preserve">Finally, </w:t>
      </w:r>
    </w:p>
    <w:p w14:paraId="5174A18F" w14:textId="5BC3AB78" w:rsidR="000652F6" w:rsidRDefault="00DF19C4" w:rsidP="00613C9B">
      <w:pPr>
        <w:pStyle w:val="Body"/>
      </w:pPr>
      <w:r>
        <w:t>f</w:t>
      </w:r>
      <w:r w:rsidR="000652F6">
        <w:t xml:space="preserve">inish the imports with </w:t>
      </w:r>
      <w:r w:rsidR="000652F6" w:rsidRPr="000652F6">
        <w:rPr>
          <w:rStyle w:val="Literal"/>
        </w:rPr>
        <w:t>NumPy</w:t>
      </w:r>
      <w:r w:rsidR="000652F6">
        <w:t xml:space="preserve"> and OpenCV </w:t>
      </w:r>
      <w:r w:rsidR="000652F6" w:rsidRPr="00B52A1F">
        <w:rPr>
          <w:rStyle w:val="Wingdings"/>
        </w:rPr>
        <w:sym w:font="Wingdings" w:char="F08E"/>
      </w:r>
      <w:r w:rsidR="000652F6">
        <w:t xml:space="preserve">. </w:t>
      </w:r>
    </w:p>
    <w:p w14:paraId="0266D461" w14:textId="5CF89F76" w:rsidR="000652F6" w:rsidDel="00DF19C4" w:rsidRDefault="00C10D4F" w:rsidP="00572C78">
      <w:pPr>
        <w:pStyle w:val="Body"/>
        <w:rPr>
          <w:del w:id="153" w:author="Frances" w:date="2019-11-06T17:20:00Z"/>
        </w:rPr>
      </w:pPr>
      <w:r>
        <w:t xml:space="preserve">Now, assign some constants that represent user input that won’t change as the program runs. First, use the OpenCV </w:t>
      </w:r>
      <w:proofErr w:type="spellStart"/>
      <w:proofErr w:type="gramStart"/>
      <w:r w:rsidRPr="00C10D4F">
        <w:rPr>
          <w:rStyle w:val="Literal"/>
        </w:rPr>
        <w:t>imread</w:t>
      </w:r>
      <w:proofErr w:type="spellEnd"/>
      <w:r w:rsidRPr="00C10D4F">
        <w:rPr>
          <w:rStyle w:val="Literal"/>
        </w:rPr>
        <w:t>(</w:t>
      </w:r>
      <w:proofErr w:type="gramEnd"/>
      <w:r w:rsidRPr="00C10D4F">
        <w:rPr>
          <w:rStyle w:val="Literal"/>
        </w:rPr>
        <w:t>)</w:t>
      </w:r>
      <w:r>
        <w:t xml:space="preserve"> method to load the grayscale MOLA image </w:t>
      </w:r>
      <w:r w:rsidRPr="00B52A1F">
        <w:rPr>
          <w:rStyle w:val="Wingdings"/>
        </w:rPr>
        <w:sym w:font="Wingdings" w:char="F08F"/>
      </w:r>
      <w:r>
        <w:t xml:space="preserve">. Note that you have to use the </w:t>
      </w:r>
      <w:proofErr w:type="spellStart"/>
      <w:proofErr w:type="gramStart"/>
      <w:r w:rsidRPr="00C10D4F">
        <w:rPr>
          <w:rStyle w:val="Literal"/>
        </w:rPr>
        <w:t>cv.IMREAD</w:t>
      </w:r>
      <w:proofErr w:type="gramEnd"/>
      <w:r w:rsidRPr="00C10D4F">
        <w:rPr>
          <w:rStyle w:val="Literal"/>
        </w:rPr>
        <w:t>_GRAYSCALE</w:t>
      </w:r>
      <w:proofErr w:type="spellEnd"/>
      <w:r w:rsidR="00A90403" w:rsidRPr="0000283B">
        <w:rPr>
          <w:rPrChange w:id="154" w:author="Lee Vaughan" w:date="2019-11-10T14:39:00Z">
            <w:rPr>
              <w:rStyle w:val="Literal"/>
            </w:rPr>
          </w:rPrChange>
        </w:rPr>
        <w:t xml:space="preserve"> </w:t>
      </w:r>
      <w:r w:rsidR="00A90403">
        <w:t>flag</w:t>
      </w:r>
      <w:r>
        <w:t>, as the</w:t>
      </w:r>
      <w:r w:rsidR="00A90403">
        <w:t xml:space="preserve"> method</w:t>
      </w:r>
      <w:r>
        <w:t xml:space="preserve"> </w:t>
      </w:r>
      <w:r w:rsidR="00A90403">
        <w:t>loads images in color by default</w:t>
      </w:r>
      <w:r>
        <w:t xml:space="preserve">. Repeat the code </w:t>
      </w:r>
      <w:r>
        <w:lastRenderedPageBreak/>
        <w:t>without the flag to load the color image.</w:t>
      </w:r>
      <w:r w:rsidR="00DF19C4" w:rsidDel="00DF19C4">
        <w:t xml:space="preserve"> </w:t>
      </w:r>
      <w:r w:rsidR="00DF19C4">
        <w:t xml:space="preserve">Then </w:t>
      </w:r>
    </w:p>
    <w:p w14:paraId="3DEE3028" w14:textId="2C710641" w:rsidR="00C10D4F" w:rsidRDefault="00DF19C4" w:rsidP="00613C9B">
      <w:pPr>
        <w:pStyle w:val="Body"/>
      </w:pPr>
      <w:r>
        <w:t>a</w:t>
      </w:r>
      <w:r w:rsidR="00640279">
        <w:t>dd constants for the rectangle size</w:t>
      </w:r>
      <w:commentRangeStart w:id="155"/>
      <w:commentRangeEnd w:id="155"/>
      <w:r w:rsidR="00A90403">
        <w:rPr>
          <w:rStyle w:val="CommentReference"/>
          <w:rFonts w:asciiTheme="minorHAnsi" w:eastAsiaTheme="minorHAnsi" w:hAnsiTheme="minorHAnsi" w:cstheme="minorBidi"/>
        </w:rPr>
        <w:commentReference w:id="155"/>
      </w:r>
      <w:r w:rsidR="00640279">
        <w:t xml:space="preserve"> </w:t>
      </w:r>
      <w:r w:rsidR="00F0555F" w:rsidRPr="00B52A1F">
        <w:rPr>
          <w:rStyle w:val="Wingdings"/>
        </w:rPr>
        <w:sym w:font="Wingdings" w:char="F090"/>
      </w:r>
      <w:r w:rsidR="00F0555F">
        <w:t>.</w:t>
      </w:r>
      <w:r w:rsidR="00B15ABD">
        <w:t xml:space="preserve"> </w:t>
      </w:r>
      <w:r w:rsidR="00640279">
        <w:t>In</w:t>
      </w:r>
      <w:r w:rsidR="00C171A3">
        <w:t xml:space="preserve"> the next listing</w:t>
      </w:r>
      <w:r w:rsidR="00640279">
        <w:t>, you’ll convert these dimensions to pixels for use with the map image</w:t>
      </w:r>
      <w:r w:rsidR="00640279" w:rsidRPr="00A90403">
        <w:t>.</w:t>
      </w:r>
    </w:p>
    <w:p w14:paraId="75BA3ABC" w14:textId="474D6DA1" w:rsidR="00B15ABD" w:rsidRDefault="005A6798" w:rsidP="00613C9B">
      <w:pPr>
        <w:pStyle w:val="Body"/>
      </w:pPr>
      <w:r>
        <w:t>Next, t</w:t>
      </w:r>
      <w:r w:rsidR="00DC14A5">
        <w:t xml:space="preserve">o ensure the rectangles target smooth areas at low elevations, you should limit the search to </w:t>
      </w:r>
      <w:del w:id="156" w:author="Lee Vaughan" w:date="2019-11-08T17:01:00Z">
        <w:r w:rsidR="00DC14A5" w:rsidDel="0063022C">
          <w:delText xml:space="preserve">the </w:delText>
        </w:r>
      </w:del>
      <w:r w:rsidR="00DC14A5">
        <w:t>lightly cratered</w:t>
      </w:r>
      <w:r w:rsidR="00F74EE8">
        <w:t>, flat lying</w:t>
      </w:r>
      <w:r w:rsidR="00DC14A5">
        <w:t xml:space="preserve"> terrain</w:t>
      </w:r>
      <w:ins w:id="157" w:author="Lee Vaughan" w:date="2019-11-08T17:01:00Z">
        <w:r w:rsidR="0063022C">
          <w:t>. These</w:t>
        </w:r>
      </w:ins>
      <w:del w:id="158" w:author="Lee Vaughan" w:date="2019-11-08T17:01:00Z">
        <w:r w:rsidR="00BB537D" w:rsidDel="0063022C">
          <w:delText>,</w:delText>
        </w:r>
      </w:del>
      <w:r w:rsidR="00BB537D">
        <w:t xml:space="preserve"> regions</w:t>
      </w:r>
      <w:ins w:id="159" w:author="Lee Vaughan" w:date="2019-11-08T17:01:00Z">
        <w:r w:rsidR="0063022C">
          <w:t xml:space="preserve"> are</w:t>
        </w:r>
      </w:ins>
      <w:r w:rsidR="00DC14A5">
        <w:t xml:space="preserve"> </w:t>
      </w:r>
      <w:r w:rsidR="00F7559D">
        <w:t xml:space="preserve">believed to represent </w:t>
      </w:r>
      <w:r w:rsidR="00CD6CA2">
        <w:t>old ocean bottoms</w:t>
      </w:r>
      <w:r w:rsidR="00DC14A5">
        <w:t xml:space="preserve">. </w:t>
      </w:r>
      <w:r w:rsidR="00F74EE8">
        <w:t>Thus, you’ll want to set the maximum elevation limit to a grayscale value of 55</w:t>
      </w:r>
      <w:r w:rsidR="00B702F7">
        <w:t xml:space="preserve"> </w:t>
      </w:r>
      <w:r w:rsidR="00B702F7" w:rsidRPr="00CB3B65">
        <w:rPr>
          <w:rStyle w:val="Wingdings"/>
        </w:rPr>
        <w:sym w:font="Wingdings" w:char="F091"/>
      </w:r>
      <w:r w:rsidR="00F74EE8">
        <w:t>, which correspond</w:t>
      </w:r>
      <w:r w:rsidR="00182645">
        <w:t>s</w:t>
      </w:r>
      <w:r w:rsidR="00F74EE8">
        <w:t xml:space="preserve"> closely to the </w:t>
      </w:r>
      <w:r w:rsidR="00A90403">
        <w:t xml:space="preserve">areas thought to be </w:t>
      </w:r>
      <w:r w:rsidR="00F74EE8">
        <w:t>remnants of ancient shoreline</w:t>
      </w:r>
      <w:r w:rsidR="00B702F7">
        <w:t>s</w:t>
      </w:r>
      <w:r w:rsidR="00F74EE8">
        <w:t xml:space="preserve"> (see Figure 7-</w:t>
      </w:r>
      <w:ins w:id="160" w:author="Lee Vaughan" w:date="2019-11-08T17:53:00Z">
        <w:r w:rsidR="005C01DA">
          <w:t>6</w:t>
        </w:r>
      </w:ins>
      <w:del w:id="161" w:author="Lee Vaughan" w:date="2019-11-08T17:53:00Z">
        <w:r w:rsidR="00454883" w:rsidDel="005C01DA">
          <w:delText>8</w:delText>
        </w:r>
      </w:del>
      <w:r w:rsidR="00F74EE8">
        <w:t>).</w:t>
      </w:r>
    </w:p>
    <w:p w14:paraId="046C24BA" w14:textId="77777777" w:rsidR="00E6268E" w:rsidRDefault="006817E6" w:rsidP="00477377">
      <w:pPr>
        <w:pStyle w:val="BodyFirst"/>
      </w:pPr>
      <w:r>
        <w:rPr>
          <w:noProof/>
        </w:rPr>
        <w:drawing>
          <wp:inline distT="0" distB="0" distL="0" distR="0" wp14:anchorId="3E8BB1EB" wp14:editId="103562B6">
            <wp:extent cx="5885815" cy="2879702"/>
            <wp:effectExtent l="19050" t="19050" r="19685"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7215" cy="2890172"/>
                    </a:xfrm>
                    <a:prstGeom prst="rect">
                      <a:avLst/>
                    </a:prstGeom>
                    <a:ln>
                      <a:solidFill>
                        <a:schemeClr val="tx1"/>
                      </a:solidFill>
                    </a:ln>
                  </pic:spPr>
                </pic:pic>
              </a:graphicData>
            </a:graphic>
          </wp:inline>
        </w:drawing>
      </w:r>
    </w:p>
    <w:p w14:paraId="43C9B2BC" w14:textId="6B1EC3BF" w:rsidR="00E6268E" w:rsidRPr="00137FBB" w:rsidRDefault="00E6268E" w:rsidP="00515273">
      <w:pPr>
        <w:pStyle w:val="Caption"/>
      </w:pPr>
      <w:r>
        <w:t>Figure 7-</w:t>
      </w:r>
      <w:del w:id="162" w:author="Lee Vaughan" w:date="2019-11-08T17:53:00Z">
        <w:r w:rsidR="00454883" w:rsidDel="005C01DA">
          <w:delText>8</w:delText>
        </w:r>
      </w:del>
      <w:ins w:id="163" w:author="Lee Vaughan" w:date="2019-11-08T17:53:00Z">
        <w:r w:rsidR="005C01DA">
          <w:t>6</w:t>
        </w:r>
      </w:ins>
      <w:r>
        <w:t xml:space="preserve">: MOLA map with </w:t>
      </w:r>
      <w:r w:rsidR="00137FBB">
        <w:t xml:space="preserve">pixel values </w:t>
      </w:r>
      <w:r w:rsidR="00137FBB">
        <w:rPr>
          <w:u w:val="single"/>
        </w:rPr>
        <w:t>&lt;</w:t>
      </w:r>
      <w:r w:rsidR="00137FBB">
        <w:t xml:space="preserve"> 55 colored black to represent ancient Martian oceans.</w:t>
      </w:r>
    </w:p>
    <w:p w14:paraId="2BDAB4DC" w14:textId="77777777" w:rsidR="00597FAD" w:rsidRDefault="00C00ADF" w:rsidP="00613C9B">
      <w:pPr>
        <w:pStyle w:val="Body"/>
      </w:pPr>
      <w:r>
        <w:t xml:space="preserve">Now, specify </w:t>
      </w:r>
      <w:r w:rsidR="00BE638E">
        <w:t xml:space="preserve">the number of rectangles to </w:t>
      </w:r>
      <w:r w:rsidR="00597FAD">
        <w:t>display</w:t>
      </w:r>
      <w:r w:rsidR="00BE638E">
        <w:t xml:space="preserve"> </w:t>
      </w:r>
      <w:r w:rsidR="00BE638E" w:rsidRPr="00CB3B65">
        <w:rPr>
          <w:rStyle w:val="Wingdings"/>
        </w:rPr>
        <w:sym w:font="Wingdings" w:char="F092"/>
      </w:r>
      <w:r w:rsidR="00BE638E">
        <w:t>.</w:t>
      </w:r>
      <w:r w:rsidR="00597FAD">
        <w:t xml:space="preserve"> Later, you’ll select these from a sorted list of rectangle statistics</w:t>
      </w:r>
      <w:r w:rsidR="000B6254">
        <w:t>.</w:t>
      </w:r>
      <w:r>
        <w:t xml:space="preserve"> Complete the user input constants by assigning a constant to hold the Martian circumference, in kilometers. You’ll use this later to determine the number of pixels per kilometer.</w:t>
      </w:r>
    </w:p>
    <w:p w14:paraId="0059183E" w14:textId="765A1E02" w:rsidR="002C29DB" w:rsidRDefault="002C29DB" w:rsidP="002C29DB">
      <w:pPr>
        <w:pStyle w:val="HeadC"/>
      </w:pPr>
      <w:bookmarkStart w:id="164" w:name="_Toc23926138"/>
      <w:r>
        <w:t xml:space="preserve">Assigning </w:t>
      </w:r>
      <w:r w:rsidR="00C00ADF">
        <w:t>Derived</w:t>
      </w:r>
      <w:r>
        <w:t xml:space="preserve"> Constants</w:t>
      </w:r>
      <w:r w:rsidR="009D22E9">
        <w:t xml:space="preserve"> and Creating the Screen Object</w:t>
      </w:r>
      <w:bookmarkEnd w:id="164"/>
    </w:p>
    <w:p w14:paraId="7503BE77" w14:textId="73EAB077" w:rsidR="003C2F2F" w:rsidRDefault="002C29DB" w:rsidP="00477377">
      <w:pPr>
        <w:pStyle w:val="BodyFirst"/>
        <w:pPrChange w:id="165" w:author="Lee Vaughan" w:date="2019-11-10T15:32:00Z">
          <w:pPr>
            <w:pStyle w:val="Body"/>
          </w:pPr>
        </w:pPrChange>
      </w:pPr>
      <w:r>
        <w:t xml:space="preserve">Listing 7-2 assigns constants that are derived from other constants. </w:t>
      </w:r>
      <w:commentRangeStart w:id="166"/>
      <w:commentRangeStart w:id="167"/>
      <w:r>
        <w:t xml:space="preserve">These are </w:t>
      </w:r>
      <w:r w:rsidR="005F2D7E">
        <w:t xml:space="preserve">values </w:t>
      </w:r>
      <w:r>
        <w:t xml:space="preserve">that </w:t>
      </w:r>
      <w:del w:id="168" w:author="Lee Vaughan" w:date="2019-11-10T14:42:00Z">
        <w:r w:rsidDel="002150C9">
          <w:delText xml:space="preserve">the user shouldn’t need to </w:delText>
        </w:r>
        <w:r w:rsidR="00933915" w:rsidDel="002150C9">
          <w:delText>edit if they repeatedly</w:delText>
        </w:r>
      </w:del>
      <w:ins w:id="169" w:author="Lee Vaughan" w:date="2019-11-10T14:42:00Z">
        <w:r w:rsidR="002150C9">
          <w:t xml:space="preserve">will update automatically if the user changes the previous constants </w:t>
        </w:r>
      </w:ins>
      <w:del w:id="170" w:author="Lee Vaughan" w:date="2019-11-10T14:42:00Z">
        <w:r w:rsidR="00933915" w:rsidDel="002150C9">
          <w:delText xml:space="preserve"> use the progra</w:delText>
        </w:r>
      </w:del>
      <w:del w:id="171" w:author="Lee Vaughan" w:date="2019-11-10T14:43:00Z">
        <w:r w:rsidR="00933915" w:rsidDel="002150C9">
          <w:delText>m</w:delText>
        </w:r>
        <w:r w:rsidR="005F2D7E" w:rsidDel="002150C9">
          <w:delText xml:space="preserve"> </w:delText>
        </w:r>
      </w:del>
      <w:r w:rsidR="005F2D7E">
        <w:t>to</w:t>
      </w:r>
      <w:r w:rsidR="00933915">
        <w:t>, for example, test out different rectangle sizes or elevation limits.</w:t>
      </w:r>
      <w:r w:rsidR="009700CB">
        <w:t xml:space="preserve"> </w:t>
      </w:r>
      <w:commentRangeEnd w:id="166"/>
      <w:r w:rsidR="0011049B">
        <w:rPr>
          <w:rStyle w:val="CommentReference"/>
          <w:rFonts w:asciiTheme="minorHAnsi" w:eastAsiaTheme="minorHAnsi" w:hAnsiTheme="minorHAnsi" w:cstheme="minorBidi"/>
        </w:rPr>
        <w:commentReference w:id="166"/>
      </w:r>
      <w:commentRangeEnd w:id="167"/>
      <w:r w:rsidR="00D4545D">
        <w:rPr>
          <w:rStyle w:val="CommentReference"/>
          <w:rFonts w:eastAsiaTheme="minorHAnsi"/>
        </w:rPr>
        <w:commentReference w:id="167"/>
      </w:r>
      <w:r w:rsidR="009700CB">
        <w:t xml:space="preserve">The listing ends by creating </w:t>
      </w:r>
      <w:proofErr w:type="spellStart"/>
      <w:r w:rsidR="009700CB" w:rsidRPr="009700CB">
        <w:rPr>
          <w:rStyle w:val="Literal"/>
        </w:rPr>
        <w:t>tkinter</w:t>
      </w:r>
      <w:proofErr w:type="spellEnd"/>
      <w:r w:rsidR="009700CB">
        <w:t xml:space="preserve"> screen and canvas objects for the final display. </w:t>
      </w:r>
    </w:p>
    <w:p w14:paraId="2BAEC110" w14:textId="77777777" w:rsidR="003C2F2F" w:rsidRDefault="003C2F2F" w:rsidP="00F246E0">
      <w:pPr>
        <w:pStyle w:val="CodeA"/>
      </w:pPr>
      <w:r>
        <w:t># CONSTANTS: Derived</w:t>
      </w:r>
      <w:del w:id="172" w:author="Lee Vaughan" w:date="2019-11-08T17:13:00Z">
        <w:r w:rsidDel="004C0A4A">
          <w:delText xml:space="preserve"> </w:delText>
        </w:r>
        <w:r w:rsidR="00C662A1" w:rsidDel="004C0A4A">
          <w:delText>and</w:delText>
        </w:r>
        <w:r w:rsidDel="004C0A4A">
          <w:delText xml:space="preserve"> fixed</w:delText>
        </w:r>
      </w:del>
      <w:r>
        <w:t>:</w:t>
      </w:r>
    </w:p>
    <w:p w14:paraId="6A313EFA" w14:textId="77777777" w:rsidR="003C2F2F" w:rsidRDefault="003C2F2F" w:rsidP="00293EE7">
      <w:pPr>
        <w:pStyle w:val="CodeB"/>
      </w:pPr>
      <w:r w:rsidRPr="00DD7478">
        <w:rPr>
          <w:rStyle w:val="Wingdings"/>
        </w:rPr>
        <w:sym w:font="Wingdings" w:char="F08C"/>
      </w:r>
      <w:r>
        <w:t>IMG_HT, IMG_WIDTH = IMG_GRAY.shape</w:t>
      </w:r>
    </w:p>
    <w:p w14:paraId="7E49F78D" w14:textId="77777777" w:rsidR="00C00ADF" w:rsidRDefault="00C00ADF" w:rsidP="00293EE7">
      <w:pPr>
        <w:pStyle w:val="CodeB"/>
      </w:pPr>
      <w:r w:rsidRPr="00DD7478">
        <w:rPr>
          <w:rStyle w:val="Wingdings"/>
        </w:rPr>
        <w:sym w:font="Wingdings" w:char="F08D"/>
      </w:r>
      <w:r>
        <w:t>PIXELS_PER_KM = IMG_WIDTH / MARS_CIRCUM</w:t>
      </w:r>
    </w:p>
    <w:p w14:paraId="76AACA4A" w14:textId="77777777" w:rsidR="00640279" w:rsidRDefault="00640279" w:rsidP="00293EE7">
      <w:pPr>
        <w:pStyle w:val="CodeB"/>
      </w:pPr>
      <w:r w:rsidRPr="00DD7478">
        <w:rPr>
          <w:rStyle w:val="Wingdings"/>
        </w:rPr>
        <w:sym w:font="Wingdings" w:char="F08E"/>
      </w:r>
      <w:r w:rsidR="00C00ADF" w:rsidRPr="00C00ADF">
        <w:t xml:space="preserve"> </w:t>
      </w:r>
      <w:r w:rsidR="00C00ADF">
        <w:t>RECT_WIDTH = int(PIXELS_PER_KM * RECT_WIDTH_KM)</w:t>
      </w:r>
    </w:p>
    <w:p w14:paraId="111F72A5" w14:textId="77777777" w:rsidR="00C00ADF" w:rsidRDefault="00C00ADF" w:rsidP="00293EE7">
      <w:pPr>
        <w:pStyle w:val="CodeB"/>
      </w:pPr>
      <w:r>
        <w:lastRenderedPageBreak/>
        <w:t>RECT_HT = int(PIXELS_PER_KM * RECT_HT_KM)</w:t>
      </w:r>
    </w:p>
    <w:p w14:paraId="7E7DDDDC" w14:textId="77777777" w:rsidR="00640279" w:rsidRDefault="00640279" w:rsidP="00293EE7">
      <w:pPr>
        <w:pStyle w:val="CodeB"/>
      </w:pPr>
      <w:r w:rsidRPr="00DD7478">
        <w:rPr>
          <w:rStyle w:val="Wingdings"/>
        </w:rPr>
        <w:sym w:font="Wingdings" w:char="F08F"/>
      </w:r>
      <w:r w:rsidR="00C00ADF" w:rsidRPr="00C00ADF">
        <w:t xml:space="preserve"> </w:t>
      </w:r>
      <w:r w:rsidR="00C00ADF">
        <w:t>LAT_30_N = int(IMG_HT / 3)</w:t>
      </w:r>
    </w:p>
    <w:p w14:paraId="3DB52A6C" w14:textId="77777777" w:rsidR="00C00ADF" w:rsidRDefault="00C00ADF" w:rsidP="00293EE7">
      <w:pPr>
        <w:pStyle w:val="CodeB"/>
      </w:pPr>
      <w:r>
        <w:t>LAT_30_S = LAT_30_N * 2</w:t>
      </w:r>
    </w:p>
    <w:p w14:paraId="6A29417B" w14:textId="77777777" w:rsidR="00020EE6" w:rsidRDefault="00640279" w:rsidP="00293EE7">
      <w:pPr>
        <w:pStyle w:val="CodeB"/>
      </w:pPr>
      <w:r w:rsidRPr="00DD7478">
        <w:rPr>
          <w:rStyle w:val="Wingdings"/>
        </w:rPr>
        <w:sym w:font="Wingdings" w:char="F090"/>
      </w:r>
      <w:r w:rsidR="00020EE6">
        <w:t>STEP_X = int(RECT_WIDTH / 2)</w:t>
      </w:r>
    </w:p>
    <w:p w14:paraId="4BC1FA21" w14:textId="77777777" w:rsidR="00020EE6" w:rsidRDefault="00C00ADF" w:rsidP="00293EE7">
      <w:pPr>
        <w:pStyle w:val="CodeB"/>
      </w:pPr>
      <w:r>
        <w:rPr>
          <w:rStyle w:val="Wingdings"/>
        </w:rPr>
        <w:sym w:font="Wingdings" w:char="F091"/>
      </w:r>
      <w:r w:rsidR="00020EE6">
        <w:t>STEP_Y = int(RECT_HT / 2)</w:t>
      </w:r>
    </w:p>
    <w:p w14:paraId="6BA593C9" w14:textId="77777777" w:rsidR="009700CB" w:rsidRDefault="009700CB" w:rsidP="00293EE7">
      <w:pPr>
        <w:pStyle w:val="CodeB"/>
      </w:pPr>
    </w:p>
    <w:p w14:paraId="4A237104" w14:textId="77777777" w:rsidR="009700CB" w:rsidRDefault="009700CB" w:rsidP="00293EE7">
      <w:pPr>
        <w:pStyle w:val="CodeB"/>
      </w:pPr>
      <w:r>
        <w:t># Create tkinter screen and drawing canvas</w:t>
      </w:r>
    </w:p>
    <w:p w14:paraId="4CB38EFA" w14:textId="77777777" w:rsidR="009700CB" w:rsidRDefault="00B01750" w:rsidP="00293EE7">
      <w:pPr>
        <w:pStyle w:val="CodeB"/>
      </w:pPr>
      <w:r>
        <w:rPr>
          <w:rStyle w:val="Wingdings"/>
        </w:rPr>
        <w:sym w:font="Wingdings" w:char="F092"/>
      </w:r>
      <w:r w:rsidR="009700CB">
        <w:t>screen = tk.Tk()</w:t>
      </w:r>
    </w:p>
    <w:p w14:paraId="1F80F593" w14:textId="77777777" w:rsidR="009700CB" w:rsidRDefault="00B01750" w:rsidP="001539D6">
      <w:pPr>
        <w:pStyle w:val="CodeC"/>
      </w:pPr>
      <w:r>
        <w:rPr>
          <w:rStyle w:val="Wingdings"/>
        </w:rPr>
        <w:sym w:font="Wingdings" w:char="F093"/>
      </w:r>
      <w:r w:rsidR="009700CB">
        <w:t>canvas = tk.Canvas(screen, width=IMG_WIDTH, height=IMG_HT + 130)</w:t>
      </w:r>
    </w:p>
    <w:p w14:paraId="3159B955" w14:textId="77777777" w:rsidR="00C662A1" w:rsidRPr="00175B39" w:rsidRDefault="00C662A1" w:rsidP="00C662A1">
      <w:pPr>
        <w:pStyle w:val="Listing"/>
      </w:pPr>
      <w:r>
        <w:t xml:space="preserve">Listing 7-2: Assigns derived and fixed constants, </w:t>
      </w:r>
      <w:r w:rsidR="00117DC6">
        <w:rPr>
          <w:rStyle w:val="EmphasisRevCaption"/>
        </w:rPr>
        <w:t>site_selector</w:t>
      </w:r>
      <w:r w:rsidRPr="00642836">
        <w:rPr>
          <w:rStyle w:val="EmphasisRevCaption"/>
        </w:rPr>
        <w:t>.py</w:t>
      </w:r>
      <w:r>
        <w:t xml:space="preserve">, Part </w:t>
      </w:r>
      <w:r w:rsidR="00117DC6">
        <w:t>2</w:t>
      </w:r>
    </w:p>
    <w:p w14:paraId="5A27BCCE" w14:textId="0E786E45" w:rsidR="003C2F2F" w:rsidRDefault="00C662A1" w:rsidP="00613C9B">
      <w:pPr>
        <w:pStyle w:val="Body"/>
      </w:pPr>
      <w:r>
        <w:t>Start by unpacking the height and width of the image</w:t>
      </w:r>
      <w:r w:rsidR="00D21BAF">
        <w:t xml:space="preserve"> using the </w:t>
      </w:r>
      <w:r w:rsidR="00D21BAF" w:rsidRPr="00D21BAF">
        <w:rPr>
          <w:rStyle w:val="Literal"/>
        </w:rPr>
        <w:t>shape</w:t>
      </w:r>
      <w:r w:rsidR="00D21BAF">
        <w:t xml:space="preserve"> attribute </w:t>
      </w:r>
      <w:r w:rsidRPr="00DD7478">
        <w:rPr>
          <w:rStyle w:val="Wingdings"/>
        </w:rPr>
        <w:sym w:font="Wingdings" w:char="F08C"/>
      </w:r>
      <w:r>
        <w:t>. OpenCV stores images as</w:t>
      </w:r>
      <w:r w:rsidR="00D21BAF">
        <w:t xml:space="preserve"> </w:t>
      </w:r>
      <w:r w:rsidRPr="00C662A1">
        <w:rPr>
          <w:rStyle w:val="Literal"/>
        </w:rPr>
        <w:t>NumPy</w:t>
      </w:r>
      <w:r>
        <w:t xml:space="preserve"> </w:t>
      </w:r>
      <w:commentRangeStart w:id="173"/>
      <w:commentRangeStart w:id="174"/>
      <w:proofErr w:type="spellStart"/>
      <w:r>
        <w:t>ndarray</w:t>
      </w:r>
      <w:r w:rsidR="00D21BAF">
        <w:t>s</w:t>
      </w:r>
      <w:commentRangeEnd w:id="173"/>
      <w:proofErr w:type="spellEnd"/>
      <w:r w:rsidR="00A90403">
        <w:rPr>
          <w:rStyle w:val="CommentReference"/>
          <w:rFonts w:asciiTheme="minorHAnsi" w:eastAsiaTheme="minorHAnsi" w:hAnsiTheme="minorHAnsi" w:cstheme="minorBidi"/>
        </w:rPr>
        <w:commentReference w:id="173"/>
      </w:r>
      <w:commentRangeEnd w:id="174"/>
      <w:r w:rsidR="00C9240D">
        <w:rPr>
          <w:rStyle w:val="CommentReference"/>
          <w:rFonts w:eastAsiaTheme="minorHAnsi"/>
        </w:rPr>
        <w:commentReference w:id="174"/>
      </w:r>
      <w:r w:rsidR="00D21BAF">
        <w:t xml:space="preserve">, </w:t>
      </w:r>
      <w:ins w:id="175" w:author="Lee Vaughan" w:date="2019-11-08T17:46:00Z">
        <w:r w:rsidR="00C9240D" w:rsidRPr="00C9240D">
          <w:t xml:space="preserve">which are </w:t>
        </w:r>
      </w:ins>
      <w:ins w:id="176" w:author="Lee Vaughan" w:date="2019-11-08T17:48:00Z">
        <w:r w:rsidR="00C9240D">
          <w:t xml:space="preserve">n-dimensional arrays—or </w:t>
        </w:r>
      </w:ins>
      <w:ins w:id="177" w:author="Lee Vaughan" w:date="2019-11-08T17:46:00Z">
        <w:r w:rsidR="00C9240D" w:rsidRPr="00C9240D">
          <w:t>tables</w:t>
        </w:r>
      </w:ins>
      <w:ins w:id="178" w:author="Lee Vaughan" w:date="2019-11-08T17:48:00Z">
        <w:r w:rsidR="00C9240D">
          <w:t xml:space="preserve">—of </w:t>
        </w:r>
      </w:ins>
      <w:ins w:id="179" w:author="Lee Vaughan" w:date="2019-11-08T17:46:00Z">
        <w:r w:rsidR="00C9240D" w:rsidRPr="00C9240D">
          <w:t xml:space="preserve">elements of the same type. </w:t>
        </w:r>
      </w:ins>
      <w:del w:id="180" w:author="Lee Vaughan" w:date="2019-11-08T17:46:00Z">
        <w:r w:rsidR="00D21BAF" w:rsidRPr="00C9240D" w:rsidDel="00C9240D">
          <w:delText>and</w:delText>
        </w:r>
      </w:del>
      <w:ins w:id="181" w:author="Lee Vaughan" w:date="2019-11-08T17:49:00Z">
        <w:r w:rsidR="00C9240D">
          <w:t>For an image array,</w:t>
        </w:r>
      </w:ins>
      <w:r w:rsidR="00D21BAF">
        <w:t xml:space="preserve"> </w:t>
      </w:r>
      <w:r w:rsidRPr="00C662A1">
        <w:rPr>
          <w:rStyle w:val="Literal"/>
        </w:rPr>
        <w:t>shape</w:t>
      </w:r>
      <w:r>
        <w:t xml:space="preserve"> </w:t>
      </w:r>
      <w:r w:rsidR="00D21BAF">
        <w:t>is</w:t>
      </w:r>
      <w:r>
        <w:t xml:space="preserve"> a tuple of the number of rows, columns, and channels. </w:t>
      </w:r>
      <w:r w:rsidR="00D21BAF">
        <w:t>Height represents the number of pixel rows in the</w:t>
      </w:r>
      <w:r w:rsidR="00D41C48">
        <w:t xml:space="preserve"> image</w:t>
      </w:r>
      <w:r w:rsidR="0011049B">
        <w:t>,</w:t>
      </w:r>
      <w:r w:rsidR="00D21BAF">
        <w:t xml:space="preserve"> </w:t>
      </w:r>
      <w:r w:rsidR="00541865">
        <w:t>and w</w:t>
      </w:r>
      <w:r w:rsidR="00D21BAF">
        <w:t>idth represents the number of pixel columns in the image</w:t>
      </w:r>
      <w:r w:rsidR="00541865">
        <w:t xml:space="preserve">. </w:t>
      </w:r>
      <w:r w:rsidR="00D21BAF">
        <w:t>Channels represent the number of components used to represent each pixel</w:t>
      </w:r>
      <w:r w:rsidR="00541865">
        <w:t xml:space="preserve"> (such as red, green, and blue)</w:t>
      </w:r>
      <w:r w:rsidR="00D21BAF">
        <w:t xml:space="preserve">. For grayscale images with one channel, </w:t>
      </w:r>
      <w:r w:rsidR="00D21BAF" w:rsidRPr="00240B7F">
        <w:rPr>
          <w:rStyle w:val="Literal"/>
        </w:rPr>
        <w:t>shape</w:t>
      </w:r>
      <w:r w:rsidR="00D21BAF">
        <w:t xml:space="preserve"> </w:t>
      </w:r>
      <w:r w:rsidR="00240B7F">
        <w:t>is</w:t>
      </w:r>
      <w:r w:rsidR="00D21BAF">
        <w:t xml:space="preserve"> </w:t>
      </w:r>
      <w:r w:rsidR="00240B7F">
        <w:t xml:space="preserve">just </w:t>
      </w:r>
      <w:r w:rsidR="00D21BAF">
        <w:t xml:space="preserve">a tuple of </w:t>
      </w:r>
      <w:r w:rsidR="0011049B">
        <w:t xml:space="preserve">the area’s </w:t>
      </w:r>
      <w:r w:rsidR="00D21BAF">
        <w:t>height and width.</w:t>
      </w:r>
    </w:p>
    <w:p w14:paraId="41831D40" w14:textId="42858F58" w:rsidR="00C171A3" w:rsidRDefault="00C171A3" w:rsidP="00613C9B">
      <w:pPr>
        <w:pStyle w:val="Body"/>
      </w:pPr>
      <w:r>
        <w:t xml:space="preserve">To convert the rectangle dimensions from kilometers to pixels, you need to know how many pixels there are per kilometer. </w:t>
      </w:r>
      <w:r w:rsidR="0011755C">
        <w:t xml:space="preserve">So, </w:t>
      </w:r>
      <w:r>
        <w:t xml:space="preserve">divide the image width by the circumference to get the pixels per kilometer at the equator </w:t>
      </w:r>
      <w:r w:rsidR="0011755C" w:rsidRPr="00DD7478">
        <w:rPr>
          <w:rStyle w:val="Wingdings"/>
        </w:rPr>
        <w:sym w:font="Wingdings" w:char="F08D"/>
      </w:r>
      <w:r>
        <w:t xml:space="preserve">. Then convert width </w:t>
      </w:r>
      <w:r w:rsidR="0011755C" w:rsidRPr="00DD7478">
        <w:rPr>
          <w:rStyle w:val="Wingdings"/>
        </w:rPr>
        <w:sym w:font="Wingdings" w:char="F08E"/>
      </w:r>
      <w:r>
        <w:t xml:space="preserve"> and height into pixels. You’ll use these to derive values for index slicing later, so make sure they are integers by using </w:t>
      </w:r>
      <w:proofErr w:type="gramStart"/>
      <w:r w:rsidRPr="00C171A3">
        <w:rPr>
          <w:rStyle w:val="Literal"/>
        </w:rPr>
        <w:t>int(</w:t>
      </w:r>
      <w:proofErr w:type="gramEnd"/>
      <w:r w:rsidRPr="00C171A3">
        <w:rPr>
          <w:rStyle w:val="Literal"/>
        </w:rPr>
        <w:t>)</w:t>
      </w:r>
      <w:r>
        <w:t>. The value of these constants should now be 32 and 16, respectively.</w:t>
      </w:r>
      <w:ins w:id="182" w:author="Lee Vaughan" w:date="2019-11-10T14:45:00Z">
        <w:r w:rsidR="002150C9">
          <w:t xml:space="preserve"> </w:t>
        </w:r>
      </w:ins>
    </w:p>
    <w:p w14:paraId="5E060819" w14:textId="16487937" w:rsidR="00541865" w:rsidRDefault="00541865" w:rsidP="00613C9B">
      <w:pPr>
        <w:pStyle w:val="Body"/>
      </w:pPr>
      <w:r>
        <w:t>You want to limit your search to the</w:t>
      </w:r>
      <w:r w:rsidR="00CD6CA2">
        <w:t xml:space="preserve"> warmest and sunniest areas</w:t>
      </w:r>
      <w:r w:rsidR="008D3BF4">
        <w:t>,</w:t>
      </w:r>
      <w:r>
        <w:t xml:space="preserve"> which </w:t>
      </w:r>
      <w:r w:rsidR="009F0B80">
        <w:t>straddle the equator</w:t>
      </w:r>
      <w:r>
        <w:t xml:space="preserve"> between 30</w:t>
      </w:r>
      <w:r w:rsidRPr="00541865">
        <w:rPr>
          <w:vertAlign w:val="superscript"/>
        </w:rPr>
        <w:t>o</w:t>
      </w:r>
      <w:r>
        <w:t xml:space="preserve"> North latitude and 30</w:t>
      </w:r>
      <w:r w:rsidRPr="00541865">
        <w:rPr>
          <w:vertAlign w:val="superscript"/>
        </w:rPr>
        <w:t>o</w:t>
      </w:r>
      <w:r>
        <w:t xml:space="preserve"> South latitude</w:t>
      </w:r>
      <w:r w:rsidR="009F0B80">
        <w:t xml:space="preserve"> (Figure 7-</w:t>
      </w:r>
      <w:ins w:id="183" w:author="Lee Vaughan" w:date="2019-11-08T17:53:00Z">
        <w:r w:rsidR="005C01DA">
          <w:t>7</w:t>
        </w:r>
      </w:ins>
      <w:del w:id="184" w:author="Lee Vaughan" w:date="2019-11-08T17:53:00Z">
        <w:r w:rsidR="00454883" w:rsidDel="005C01DA">
          <w:delText>9</w:delText>
        </w:r>
      </w:del>
      <w:r w:rsidR="009F0B80">
        <w:t xml:space="preserve">). </w:t>
      </w:r>
      <w:r w:rsidR="008D3BF4">
        <w:t>In terms of climatic criteria, t</w:t>
      </w:r>
      <w:r w:rsidR="00CD6CA2">
        <w:t xml:space="preserve">his </w:t>
      </w:r>
      <w:r w:rsidR="008D3BF4">
        <w:t xml:space="preserve">region </w:t>
      </w:r>
      <w:r w:rsidR="00CD6CA2">
        <w:t xml:space="preserve">corresponds to the tropics on Earth. </w:t>
      </w:r>
    </w:p>
    <w:p w14:paraId="28719DD8" w14:textId="77777777" w:rsidR="00541865" w:rsidRDefault="00AE1453" w:rsidP="00477377">
      <w:pPr>
        <w:pStyle w:val="BodyFirst"/>
      </w:pPr>
      <w:r>
        <w:rPr>
          <w:noProof/>
        </w:rPr>
        <w:lastRenderedPageBreak/>
        <w:drawing>
          <wp:inline distT="0" distB="0" distL="0" distR="0" wp14:anchorId="6B188787" wp14:editId="271434B7">
            <wp:extent cx="4750972" cy="26692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grayscl/>
                    </a:blip>
                    <a:stretch>
                      <a:fillRect/>
                    </a:stretch>
                  </pic:blipFill>
                  <pic:spPr>
                    <a:xfrm>
                      <a:off x="0" y="0"/>
                      <a:ext cx="4758806" cy="2673604"/>
                    </a:xfrm>
                    <a:prstGeom prst="rect">
                      <a:avLst/>
                    </a:prstGeom>
                  </pic:spPr>
                </pic:pic>
              </a:graphicData>
            </a:graphic>
          </wp:inline>
        </w:drawing>
      </w:r>
    </w:p>
    <w:p w14:paraId="29C13D7D" w14:textId="574B4AB0" w:rsidR="00C662A1" w:rsidRDefault="009F0B80" w:rsidP="00515273">
      <w:pPr>
        <w:pStyle w:val="Caption"/>
      </w:pPr>
      <w:r>
        <w:t>Figure 7-</w:t>
      </w:r>
      <w:del w:id="185" w:author="Lee Vaughan" w:date="2019-11-08T17:53:00Z">
        <w:r w:rsidR="00454883" w:rsidDel="005C01DA">
          <w:delText>9</w:delText>
        </w:r>
      </w:del>
      <w:ins w:id="186" w:author="Lee Vaughan" w:date="2019-11-08T17:53:00Z">
        <w:r w:rsidR="005C01DA">
          <w:t>7</w:t>
        </w:r>
      </w:ins>
      <w:r>
        <w:t>: Latitude (y-axis) and longitude (x-axis) on Mars (Wikimedia Commons)</w:t>
      </w:r>
    </w:p>
    <w:p w14:paraId="7560ABF7" w14:textId="77777777" w:rsidR="00CD6CA2" w:rsidRPr="00CD6CA2" w:rsidRDefault="00CD6CA2" w:rsidP="00613C9B">
      <w:pPr>
        <w:pStyle w:val="Body"/>
      </w:pPr>
      <w:r>
        <w:t>Latitude values start at 0</w:t>
      </w:r>
      <w:r w:rsidRPr="00D15355">
        <w:rPr>
          <w:vertAlign w:val="superscript"/>
        </w:rPr>
        <w:t>o</w:t>
      </w:r>
      <w:r>
        <w:t xml:space="preserve"> at the equator and end at 90</w:t>
      </w:r>
      <w:r w:rsidRPr="00D15355">
        <w:rPr>
          <w:vertAlign w:val="superscript"/>
        </w:rPr>
        <w:t>o</w:t>
      </w:r>
      <w:r>
        <w:t xml:space="preserve"> at the poles. To find 30</w:t>
      </w:r>
      <w:r w:rsidRPr="00C2601F">
        <w:rPr>
          <w:vertAlign w:val="superscript"/>
        </w:rPr>
        <w:t>o</w:t>
      </w:r>
      <w:r>
        <w:t xml:space="preserve"> North, all you need to do is divide the image height by three </w:t>
      </w:r>
      <w:r w:rsidR="0011755C" w:rsidRPr="00DD7478">
        <w:rPr>
          <w:rStyle w:val="Wingdings"/>
        </w:rPr>
        <w:sym w:font="Wingdings" w:char="F08F"/>
      </w:r>
      <w:r>
        <w:t>. To get 30</w:t>
      </w:r>
      <w:r w:rsidRPr="00C2601F">
        <w:rPr>
          <w:vertAlign w:val="superscript"/>
        </w:rPr>
        <w:t>o</w:t>
      </w:r>
      <w:r>
        <w:t xml:space="preserve"> South, double the number of pixels it took to get to 30</w:t>
      </w:r>
      <w:r w:rsidRPr="00922E60">
        <w:rPr>
          <w:vertAlign w:val="superscript"/>
        </w:rPr>
        <w:t>o</w:t>
      </w:r>
      <w:r>
        <w:t xml:space="preserve"> North.</w:t>
      </w:r>
      <w:r w:rsidR="000074D4">
        <w:t xml:space="preserve"> </w:t>
      </w:r>
    </w:p>
    <w:p w14:paraId="18B20E7B" w14:textId="68425B01" w:rsidR="00C171A3" w:rsidRDefault="00C171A3" w:rsidP="00613C9B">
      <w:pPr>
        <w:pStyle w:val="Body"/>
      </w:pPr>
      <w:r>
        <w:t>Restricting the search to the equatorial region of Mars has a beneficial side</w:t>
      </w:r>
      <w:r w:rsidR="00A90403">
        <w:t xml:space="preserve"> </w:t>
      </w:r>
      <w:r>
        <w:t>effect. The MOLA map you’re using is</w:t>
      </w:r>
      <w:r w:rsidR="00C55A83">
        <w:t xml:space="preserve"> based on</w:t>
      </w:r>
      <w:r>
        <w:t xml:space="preserve"> a </w:t>
      </w:r>
      <w:r w:rsidR="00C55A83">
        <w:rPr>
          <w:rStyle w:val="EmphasisItalic"/>
        </w:rPr>
        <w:t>Cylindrical</w:t>
      </w:r>
      <w:r w:rsidRPr="00A01672">
        <w:rPr>
          <w:rStyle w:val="EmphasisItalic"/>
        </w:rPr>
        <w:t xml:space="preserve"> Projection</w:t>
      </w:r>
      <w:r>
        <w:t>, used to transfer the surface of a globe onto a flat plane. This causes converging lines of longitude to be parallel, badly distorting features near the poles. You may have noticed this on wall maps of the Earth, where Greenland looks like a continent and Antarctica is impossibly huge (see Figure 7-</w:t>
      </w:r>
      <w:ins w:id="187" w:author="Lee Vaughan" w:date="2019-11-08T17:54:00Z">
        <w:r w:rsidR="009B37F1">
          <w:t>8</w:t>
        </w:r>
      </w:ins>
      <w:del w:id="188" w:author="Lee Vaughan" w:date="2019-11-08T17:53:00Z">
        <w:r w:rsidR="00454883" w:rsidDel="009B37F1">
          <w:delText>10</w:delText>
        </w:r>
      </w:del>
      <w:r>
        <w:t>).</w:t>
      </w:r>
      <w:r w:rsidR="000074D4">
        <w:t xml:space="preserve"> </w:t>
      </w:r>
    </w:p>
    <w:p w14:paraId="01E23FF5" w14:textId="77777777" w:rsidR="00C171A3" w:rsidRDefault="002461B8" w:rsidP="00477377">
      <w:pPr>
        <w:pStyle w:val="BodyFirst"/>
      </w:pPr>
      <w:r>
        <w:rPr>
          <w:noProof/>
        </w:rPr>
        <w:drawing>
          <wp:inline distT="0" distB="0" distL="0" distR="0" wp14:anchorId="4D370EE5" wp14:editId="409F3135">
            <wp:extent cx="4371482" cy="20593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7433" cy="2071613"/>
                    </a:xfrm>
                    <a:prstGeom prst="rect">
                      <a:avLst/>
                    </a:prstGeom>
                  </pic:spPr>
                </pic:pic>
              </a:graphicData>
            </a:graphic>
          </wp:inline>
        </w:drawing>
      </w:r>
    </w:p>
    <w:p w14:paraId="5FBC411D" w14:textId="362F9F5D" w:rsidR="00C171A3" w:rsidRDefault="00C171A3" w:rsidP="00515273">
      <w:pPr>
        <w:pStyle w:val="Caption"/>
      </w:pPr>
      <w:r>
        <w:t>Figure 7-</w:t>
      </w:r>
      <w:ins w:id="189" w:author="Lee Vaughan" w:date="2019-11-08T17:54:00Z">
        <w:r w:rsidR="009B37F1">
          <w:t>8</w:t>
        </w:r>
      </w:ins>
      <w:del w:id="190" w:author="Lee Vaughan" w:date="2019-11-08T17:54:00Z">
        <w:r w:rsidR="00454883" w:rsidDel="009B37F1">
          <w:delText>10</w:delText>
        </w:r>
      </w:del>
      <w:r>
        <w:t>: Forcing lines of longitude to be parallel distorts the size of features near the poles</w:t>
      </w:r>
      <w:r w:rsidR="0008006E">
        <w:t xml:space="preserve"> (courtesy Wikimedia </w:t>
      </w:r>
      <w:commentRangeStart w:id="191"/>
      <w:r w:rsidR="0008006E">
        <w:t>Commons</w:t>
      </w:r>
      <w:commentRangeEnd w:id="191"/>
      <w:r w:rsidR="009B37F1">
        <w:rPr>
          <w:rStyle w:val="CommentReference"/>
          <w:rFonts w:ascii="Times New Roman" w:hAnsi="Times New Roman"/>
          <w:bCs w:val="0"/>
          <w:i w:val="0"/>
        </w:rPr>
        <w:commentReference w:id="191"/>
      </w:r>
      <w:r w:rsidR="0008006E">
        <w:t>)</w:t>
      </w:r>
    </w:p>
    <w:p w14:paraId="541AEEB2" w14:textId="77777777" w:rsidR="00C171A3" w:rsidRDefault="00C171A3" w:rsidP="00613C9B">
      <w:pPr>
        <w:pStyle w:val="Body"/>
      </w:pPr>
      <w:r>
        <w:lastRenderedPageBreak/>
        <w:t xml:space="preserve">Fortunately, this distortion is minimized near the equator, so you don’t have to factor it into the rectangle dimensions. You can verify this by checking the shape of craters on the MOLA map. So long as they’re nice and circular—rather than oval—projection-related effects </w:t>
      </w:r>
      <w:r w:rsidR="00D41C48">
        <w:t>can be ignored</w:t>
      </w:r>
      <w:r>
        <w:t>.</w:t>
      </w:r>
    </w:p>
    <w:p w14:paraId="2844087E" w14:textId="3229E165" w:rsidR="00C662A1" w:rsidRDefault="00044D76" w:rsidP="00613C9B">
      <w:pPr>
        <w:pStyle w:val="Body"/>
      </w:pPr>
      <w:ins w:id="192" w:author="Lee Vaughan" w:date="2019-11-08T17:59:00Z">
        <w:r>
          <w:t xml:space="preserve">Next, </w:t>
        </w:r>
      </w:ins>
      <w:del w:id="193" w:author="Lee Vaughan" w:date="2019-11-08T17:59:00Z">
        <w:r w:rsidR="00272ACC" w:rsidDel="00044D76">
          <w:delText>Y</w:delText>
        </w:r>
      </w:del>
      <w:ins w:id="194" w:author="Lee Vaughan" w:date="2019-11-08T17:59:00Z">
        <w:r>
          <w:t>y</w:t>
        </w:r>
      </w:ins>
      <w:r w:rsidR="00272ACC">
        <w:t xml:space="preserve">ou’ll need </w:t>
      </w:r>
      <w:r w:rsidR="00C171A3">
        <w:t>t</w:t>
      </w:r>
      <w:r w:rsidR="00AA7857">
        <w:t>o divide the map up into rectangular regions</w:t>
      </w:r>
      <w:r w:rsidR="00272ACC">
        <w:t>.</w:t>
      </w:r>
      <w:r w:rsidR="00AA7857">
        <w:t xml:space="preserve"> A logical place to </w:t>
      </w:r>
      <w:r w:rsidR="00C171A3">
        <w:t>begin</w:t>
      </w:r>
      <w:r w:rsidR="00AA7857">
        <w:t xml:space="preserve"> is the upper left corner, tucked under the 30</w:t>
      </w:r>
      <w:r w:rsidR="00AA7857" w:rsidRPr="00AA7857">
        <w:rPr>
          <w:vertAlign w:val="superscript"/>
        </w:rPr>
        <w:t>o</w:t>
      </w:r>
      <w:r w:rsidR="00AA7857">
        <w:t xml:space="preserve"> North latitude line</w:t>
      </w:r>
      <w:r w:rsidR="007E69FB">
        <w:t xml:space="preserve"> (Figure 7-</w:t>
      </w:r>
      <w:ins w:id="195" w:author="Lee Vaughan" w:date="2019-11-08T17:59:00Z">
        <w:r w:rsidR="00EB1159">
          <w:t>9</w:t>
        </w:r>
      </w:ins>
      <w:del w:id="196" w:author="Lee Vaughan" w:date="2019-11-08T17:59:00Z">
        <w:r w:rsidR="007E69FB" w:rsidDel="00EB1159">
          <w:delText>11</w:delText>
        </w:r>
      </w:del>
      <w:r w:rsidR="007E69FB">
        <w:t>)</w:t>
      </w:r>
      <w:r w:rsidR="00AA7857">
        <w:t xml:space="preserve">. </w:t>
      </w:r>
    </w:p>
    <w:p w14:paraId="55069DD8" w14:textId="77777777" w:rsidR="007E69FB" w:rsidRDefault="00502450" w:rsidP="00477377">
      <w:pPr>
        <w:pStyle w:val="BodyFirst"/>
      </w:pPr>
      <w:r w:rsidRPr="007E69FB">
        <w:rPr>
          <w:noProof/>
        </w:rPr>
        <w:drawing>
          <wp:inline distT="0" distB="0" distL="0" distR="0" wp14:anchorId="34E5ED46" wp14:editId="73CC74FD">
            <wp:extent cx="5824025" cy="3029498"/>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0664" cy="3032952"/>
                    </a:xfrm>
                    <a:prstGeom prst="rect">
                      <a:avLst/>
                    </a:prstGeom>
                  </pic:spPr>
                </pic:pic>
              </a:graphicData>
            </a:graphic>
          </wp:inline>
        </w:drawing>
      </w:r>
    </w:p>
    <w:p w14:paraId="79E239A9" w14:textId="5D669905" w:rsidR="007E69FB" w:rsidRDefault="007E69FB" w:rsidP="00515273">
      <w:pPr>
        <w:pStyle w:val="Caption"/>
      </w:pPr>
      <w:r>
        <w:t>Figure 7-</w:t>
      </w:r>
      <w:del w:id="197" w:author="Lee Vaughan" w:date="2019-11-08T17:59:00Z">
        <w:r w:rsidDel="00EB1159">
          <w:delText>1</w:delText>
        </w:r>
      </w:del>
      <w:ins w:id="198" w:author="Lee Vaughan" w:date="2019-11-08T17:59:00Z">
        <w:r w:rsidR="00EB1159">
          <w:t>9</w:t>
        </w:r>
      </w:ins>
      <w:del w:id="199" w:author="Lee Vaughan" w:date="2019-11-08T17:59:00Z">
        <w:r w:rsidDel="00EB1159">
          <w:delText>1</w:delText>
        </w:r>
      </w:del>
      <w:r>
        <w:t>: Position</w:t>
      </w:r>
      <w:ins w:id="200" w:author="Lee Vaughan" w:date="2019-11-10T14:48:00Z">
        <w:r w:rsidR="002150C9">
          <w:t xml:space="preserve"> </w:t>
        </w:r>
      </w:ins>
      <w:del w:id="201" w:author="Lee Vaughan" w:date="2019-11-10T14:48:00Z">
        <w:r w:rsidDel="002150C9">
          <w:delText xml:space="preserve"> </w:delText>
        </w:r>
      </w:del>
      <w:r>
        <w:t xml:space="preserve">of the first </w:t>
      </w:r>
      <w:ins w:id="202" w:author="Lee Vaughan" w:date="2019-11-10T14:48:00Z">
        <w:r w:rsidR="002150C9">
          <w:t xml:space="preserve">numbered </w:t>
        </w:r>
      </w:ins>
      <w:r>
        <w:t>rectangle</w:t>
      </w:r>
    </w:p>
    <w:p w14:paraId="76CB128F" w14:textId="77777777" w:rsidR="00AA7857" w:rsidRDefault="00AA7857" w:rsidP="00613C9B">
      <w:pPr>
        <w:pStyle w:val="Body"/>
      </w:pPr>
      <w:r>
        <w:t xml:space="preserve">The program will draw this first rectangle, number it, and calculate </w:t>
      </w:r>
      <w:r w:rsidR="00175134">
        <w:t>the</w:t>
      </w:r>
      <w:r>
        <w:t xml:space="preserve"> elevation statistics</w:t>
      </w:r>
      <w:r w:rsidR="00175134">
        <w:t xml:space="preserve"> within it</w:t>
      </w:r>
      <w:r>
        <w:t xml:space="preserve">. It will then move the rectangle </w:t>
      </w:r>
      <w:r w:rsidR="00E91EAE">
        <w:t>eastward and repeat the process. How far you move</w:t>
      </w:r>
      <w:r w:rsidR="00DE31B1">
        <w:t xml:space="preserve"> </w:t>
      </w:r>
      <w:r w:rsidR="00E91EAE">
        <w:t>the</w:t>
      </w:r>
      <w:r w:rsidR="00175134">
        <w:t xml:space="preserve"> </w:t>
      </w:r>
      <w:r w:rsidR="00E91EAE">
        <w:t xml:space="preserve">rectangle each time is </w:t>
      </w:r>
      <w:r w:rsidR="00175134">
        <w:t xml:space="preserve">defined by the </w:t>
      </w:r>
      <w:r w:rsidR="00175134" w:rsidRPr="00175134">
        <w:rPr>
          <w:rStyle w:val="Literal"/>
        </w:rPr>
        <w:t>STEP_X</w:t>
      </w:r>
      <w:r w:rsidR="00272ACC">
        <w:rPr>
          <w:rStyle w:val="Literal"/>
        </w:rPr>
        <w:t xml:space="preserve"> </w:t>
      </w:r>
      <w:r w:rsidR="0011755C" w:rsidRPr="00DD7478">
        <w:rPr>
          <w:rStyle w:val="Wingdings"/>
        </w:rPr>
        <w:sym w:font="Wingdings" w:char="F090"/>
      </w:r>
      <w:r w:rsidR="00175134">
        <w:t xml:space="preserve"> and </w:t>
      </w:r>
      <w:r w:rsidR="00175134" w:rsidRPr="00175134">
        <w:rPr>
          <w:rStyle w:val="Literal"/>
        </w:rPr>
        <w:t>STEP_Y</w:t>
      </w:r>
      <w:r w:rsidR="00175134" w:rsidRPr="00175134">
        <w:t xml:space="preserve"> </w:t>
      </w:r>
      <w:r w:rsidR="0011755C">
        <w:rPr>
          <w:rStyle w:val="Wingdings"/>
        </w:rPr>
        <w:sym w:font="Wingdings" w:char="F091"/>
      </w:r>
      <w:r w:rsidR="00272ACC">
        <w:t xml:space="preserve"> </w:t>
      </w:r>
      <w:r w:rsidR="00175134">
        <w:t xml:space="preserve">constants and depends on </w:t>
      </w:r>
      <w:r w:rsidR="00E91EAE">
        <w:t xml:space="preserve">something called </w:t>
      </w:r>
      <w:r w:rsidR="00E91EAE" w:rsidRPr="00FD6642">
        <w:t>aliasing</w:t>
      </w:r>
      <w:r w:rsidR="00E91EAE">
        <w:t>.</w:t>
      </w:r>
    </w:p>
    <w:p w14:paraId="6793F60D" w14:textId="786292A2" w:rsidR="00E91EAE" w:rsidRDefault="00FD6642" w:rsidP="00613C9B">
      <w:pPr>
        <w:pStyle w:val="Body"/>
      </w:pPr>
      <w:r>
        <w:rPr>
          <w:rStyle w:val="EmphasisItalic"/>
        </w:rPr>
        <w:t>A</w:t>
      </w:r>
      <w:r w:rsidR="00E91EAE" w:rsidRPr="00E91EAE">
        <w:rPr>
          <w:rStyle w:val="EmphasisItalic"/>
        </w:rPr>
        <w:t>liasing</w:t>
      </w:r>
      <w:r w:rsidR="00E91EAE">
        <w:t xml:space="preserve"> is a resolution issue</w:t>
      </w:r>
      <w:ins w:id="203" w:author="Lee Vaughan" w:date="2019-11-08T18:10:00Z">
        <w:r w:rsidR="00E568F0">
          <w:t>.</w:t>
        </w:r>
      </w:ins>
      <w:ins w:id="204" w:author="Lee Vaughan" w:date="2019-11-08T18:08:00Z">
        <w:r w:rsidR="00E568F0">
          <w:t xml:space="preserve"> </w:t>
        </w:r>
      </w:ins>
      <w:ins w:id="205" w:author="Lee Vaughan" w:date="2019-11-08T18:10:00Z">
        <w:r w:rsidR="00E568F0">
          <w:t>It</w:t>
        </w:r>
      </w:ins>
      <w:del w:id="206" w:author="Lee Vaughan" w:date="2019-11-08T18:05:00Z">
        <w:r w:rsidR="00E91EAE" w:rsidDel="00E568F0">
          <w:delText xml:space="preserve"> that</w:delText>
        </w:r>
      </w:del>
      <w:r w:rsidR="00E91EAE">
        <w:t xml:space="preserve"> occurs when </w:t>
      </w:r>
      <w:commentRangeStart w:id="207"/>
      <w:del w:id="208" w:author="Lee Vaughan" w:date="2019-11-08T18:01:00Z">
        <w:r w:rsidR="00E91EAE" w:rsidDel="00D33564">
          <w:delText>sampling frequency</w:delText>
        </w:r>
      </w:del>
      <w:ins w:id="209" w:author="Lee Vaughan" w:date="2019-11-08T18:01:00Z">
        <w:r w:rsidR="00D33564">
          <w:t xml:space="preserve">you </w:t>
        </w:r>
      </w:ins>
      <w:ins w:id="210" w:author="Lee Vaughan" w:date="2019-11-08T18:03:00Z">
        <w:r w:rsidR="00E568F0">
          <w:t xml:space="preserve">don’t </w:t>
        </w:r>
      </w:ins>
      <w:ins w:id="211" w:author="Lee Vaughan" w:date="2019-11-08T18:09:00Z">
        <w:r w:rsidR="00E568F0">
          <w:t xml:space="preserve">take enough </w:t>
        </w:r>
      </w:ins>
      <w:ins w:id="212" w:author="Lee Vaughan" w:date="2019-11-08T18:04:00Z">
        <w:r w:rsidR="00E568F0">
          <w:t>sample</w:t>
        </w:r>
      </w:ins>
      <w:ins w:id="213" w:author="Lee Vaughan" w:date="2019-11-08T18:09:00Z">
        <w:r w:rsidR="00E568F0">
          <w:t xml:space="preserve">s </w:t>
        </w:r>
      </w:ins>
      <w:ins w:id="214" w:author="Lee Vaughan" w:date="2019-11-08T18:04:00Z">
        <w:r w:rsidR="00E568F0">
          <w:t xml:space="preserve">to identify </w:t>
        </w:r>
      </w:ins>
      <w:ins w:id="215" w:author="Lee Vaughan" w:date="2019-11-08T18:06:00Z">
        <w:r w:rsidR="00E568F0">
          <w:t xml:space="preserve">all </w:t>
        </w:r>
      </w:ins>
      <w:ins w:id="216" w:author="Lee Vaughan" w:date="2019-11-08T18:10:00Z">
        <w:r w:rsidR="00E568F0">
          <w:t>the</w:t>
        </w:r>
      </w:ins>
      <w:ins w:id="217" w:author="Lee Vaughan" w:date="2019-11-08T18:06:00Z">
        <w:r w:rsidR="00E568F0">
          <w:t xml:space="preserve"> </w:t>
        </w:r>
      </w:ins>
      <w:ins w:id="218" w:author="Lee Vaughan" w:date="2019-11-08T18:04:00Z">
        <w:r w:rsidR="00E568F0">
          <w:t>important surface feature</w:t>
        </w:r>
      </w:ins>
      <w:ins w:id="219" w:author="Lee Vaughan" w:date="2019-11-08T18:10:00Z">
        <w:r w:rsidR="00E568F0">
          <w:t>s in an area</w:t>
        </w:r>
      </w:ins>
      <w:ins w:id="220" w:author="Lee Vaughan" w:date="2019-11-08T18:04:00Z">
        <w:r w:rsidR="00E568F0">
          <w:t xml:space="preserve">. </w:t>
        </w:r>
      </w:ins>
      <w:r w:rsidR="00E91EAE">
        <w:t xml:space="preserve"> </w:t>
      </w:r>
      <w:commentRangeEnd w:id="207"/>
      <w:r w:rsidR="00926730">
        <w:rPr>
          <w:rStyle w:val="CommentReference"/>
          <w:rFonts w:asciiTheme="minorHAnsi" w:eastAsiaTheme="minorHAnsi" w:hAnsiTheme="minorHAnsi" w:cstheme="minorBidi"/>
        </w:rPr>
        <w:commentReference w:id="207"/>
      </w:r>
      <w:del w:id="221" w:author="Lee Vaughan" w:date="2019-11-08T18:07:00Z">
        <w:r w:rsidR="00E91EAE" w:rsidDel="00E568F0">
          <w:delText xml:space="preserve">is insufficient to identify important surface features. </w:delText>
        </w:r>
      </w:del>
      <w:commentRangeStart w:id="222"/>
      <w:del w:id="223" w:author="Lee Vaughan" w:date="2019-11-08T18:15:00Z">
        <w:r w:rsidR="008D4490" w:rsidDel="0078250B">
          <w:delText>As a result,</w:delText>
        </w:r>
      </w:del>
      <w:ins w:id="224" w:author="Lee Vaughan" w:date="2019-11-08T18:15:00Z">
        <w:r w:rsidR="0078250B">
          <w:t xml:space="preserve">This can cause you to </w:t>
        </w:r>
      </w:ins>
      <w:r w:rsidR="008D4490">
        <w:t xml:space="preserve"> </w:t>
      </w:r>
      <w:del w:id="225" w:author="Lee Vaughan" w:date="2019-11-08T18:07:00Z">
        <w:r w:rsidR="008D4490" w:rsidDel="00E568F0">
          <w:delText>xxxxx</w:delText>
        </w:r>
      </w:del>
      <w:ins w:id="226" w:author="Lee Vaughan" w:date="2019-11-08T18:07:00Z">
        <w:r w:rsidR="00E568F0">
          <w:t xml:space="preserve">“skip over” a </w:t>
        </w:r>
      </w:ins>
      <w:ins w:id="227" w:author="Lee Vaughan" w:date="2019-11-10T14:48:00Z">
        <w:r w:rsidR="002150C9">
          <w:t>feature,</w:t>
        </w:r>
      </w:ins>
      <w:ins w:id="228" w:author="Lee Vaughan" w:date="2019-11-10T14:49:00Z">
        <w:r w:rsidR="002150C9">
          <w:t xml:space="preserve"> like a</w:t>
        </w:r>
      </w:ins>
      <w:ins w:id="229" w:author="Lee Vaughan" w:date="2019-11-08T18:08:00Z">
        <w:r w:rsidR="00E568F0">
          <w:t xml:space="preserve"> crater</w:t>
        </w:r>
      </w:ins>
      <w:ins w:id="230" w:author="Lee Vaughan" w:date="2019-11-10T14:49:00Z">
        <w:r w:rsidR="002150C9">
          <w:t>,</w:t>
        </w:r>
      </w:ins>
      <w:ins w:id="231" w:author="Lee Vaughan" w:date="2019-11-08T18:08:00Z">
        <w:r w:rsidR="00E568F0">
          <w:t xml:space="preserve"> and fail to recognize it</w:t>
        </w:r>
      </w:ins>
      <w:r w:rsidR="008D4490">
        <w:t xml:space="preserve">. </w:t>
      </w:r>
      <w:commentRangeEnd w:id="222"/>
      <w:r w:rsidR="008D4490">
        <w:rPr>
          <w:rStyle w:val="CommentReference"/>
          <w:rFonts w:asciiTheme="minorHAnsi" w:eastAsiaTheme="minorHAnsi" w:hAnsiTheme="minorHAnsi" w:cstheme="minorBidi"/>
        </w:rPr>
        <w:commentReference w:id="222"/>
      </w:r>
      <w:r w:rsidR="0038187D">
        <w:t>For example, in Figure 7-</w:t>
      </w:r>
      <w:r w:rsidR="00DE31B1">
        <w:t>1</w:t>
      </w:r>
      <w:ins w:id="232" w:author="Lee Vaughan" w:date="2019-11-08T18:10:00Z">
        <w:r w:rsidR="00E568F0">
          <w:t>0</w:t>
        </w:r>
      </w:ins>
      <w:del w:id="233" w:author="Lee Vaughan" w:date="2019-11-08T18:10:00Z">
        <w:r w:rsidR="00DE31B1" w:rsidDel="00E568F0">
          <w:delText>2</w:delText>
        </w:r>
      </w:del>
      <w:r w:rsidR="0038187D">
        <w:t xml:space="preserve">A, </w:t>
      </w:r>
      <w:r w:rsidR="008D4490">
        <w:t>there</w:t>
      </w:r>
      <w:ins w:id="234" w:author="Lee Vaughan" w:date="2019-11-08T18:11:00Z">
        <w:r w:rsidR="00E568F0">
          <w:t>’</w:t>
        </w:r>
      </w:ins>
      <w:del w:id="235" w:author="Lee Vaughan" w:date="2019-11-08T18:11:00Z">
        <w:r w:rsidR="008D4490" w:rsidDel="00E568F0">
          <w:delText xml:space="preserve"> i</w:delText>
        </w:r>
      </w:del>
      <w:r w:rsidR="008D4490">
        <w:t xml:space="preserve">s </w:t>
      </w:r>
      <w:r w:rsidR="0038187D">
        <w:t>a suitabl</w:t>
      </w:r>
      <w:r w:rsidR="008C1EB9">
        <w:t>y smooth</w:t>
      </w:r>
      <w:r w:rsidR="0038187D">
        <w:t xml:space="preserve"> landing ellipse between two large craters. </w:t>
      </w:r>
      <w:r w:rsidR="008D4490">
        <w:t>However, a</w:t>
      </w:r>
      <w:r w:rsidR="0038187D">
        <w:t>s laid out in Figure 7-</w:t>
      </w:r>
      <w:r w:rsidR="00DE31B1">
        <w:t>1</w:t>
      </w:r>
      <w:ins w:id="236" w:author="Lee Vaughan" w:date="2019-11-08T18:12:00Z">
        <w:r w:rsidR="00E568F0">
          <w:t>0</w:t>
        </w:r>
      </w:ins>
      <w:del w:id="237" w:author="Lee Vaughan" w:date="2019-11-08T18:12:00Z">
        <w:r w:rsidR="00DE31B1" w:rsidDel="00E568F0">
          <w:delText>2</w:delText>
        </w:r>
      </w:del>
      <w:r w:rsidR="0038187D">
        <w:t xml:space="preserve">B, no rectangular region </w:t>
      </w:r>
      <w:del w:id="238" w:author="Lee Vaughan" w:date="2019-11-08T18:12:00Z">
        <w:r w:rsidR="0038187D" w:rsidDel="0078250B">
          <w:delText xml:space="preserve">captures </w:delText>
        </w:r>
      </w:del>
      <w:ins w:id="239" w:author="Lee Vaughan" w:date="2019-11-08T18:12:00Z">
        <w:r w:rsidR="0078250B">
          <w:t xml:space="preserve">corresponds to </w:t>
        </w:r>
      </w:ins>
      <w:r w:rsidR="0038187D">
        <w:t>this ellipse; both rectangles in the vicinity partially sample a crater</w:t>
      </w:r>
      <w:r w:rsidR="008C1EB9">
        <w:t xml:space="preserve"> rim</w:t>
      </w:r>
      <w:ins w:id="240" w:author="Frances" w:date="2019-11-06T17:45:00Z">
        <w:r w:rsidR="008D4490">
          <w:t>.</w:t>
        </w:r>
      </w:ins>
      <w:ins w:id="241" w:author="Frances" w:date="2019-11-06T17:43:00Z">
        <w:r w:rsidR="008D4490">
          <w:t xml:space="preserve"> </w:t>
        </w:r>
        <w:commentRangeStart w:id="242"/>
        <w:r w:rsidR="008D4490">
          <w:t xml:space="preserve">As a result, none of the drawn rectangles contain </w:t>
        </w:r>
      </w:ins>
      <w:ins w:id="243" w:author="Frances" w:date="2019-11-06T17:44:00Z">
        <w:r w:rsidR="008D4490">
          <w:t xml:space="preserve">a suitable landing ellipse, even though </w:t>
        </w:r>
        <w:del w:id="244" w:author="Lee Vaughan" w:date="2019-11-08T18:13:00Z">
          <w:r w:rsidR="008D4490" w:rsidDel="0078250B">
            <w:delText>you located such an ellipse earlier</w:delText>
          </w:r>
        </w:del>
      </w:ins>
      <w:ins w:id="245" w:author="Lee Vaughan" w:date="2019-11-08T18:13:00Z">
        <w:r w:rsidR="0078250B">
          <w:t>one exists</w:t>
        </w:r>
      </w:ins>
      <w:ins w:id="246" w:author="Lee Vaughan" w:date="2019-11-08T18:15:00Z">
        <w:r w:rsidR="0078250B">
          <w:t xml:space="preserve"> in the vicinity</w:t>
        </w:r>
      </w:ins>
      <w:del w:id="247" w:author="Frances" w:date="2019-11-06T17:43:00Z">
        <w:r w:rsidR="0038187D" w:rsidDel="008D4490">
          <w:delText xml:space="preserve">, resulting in </w:delText>
        </w:r>
        <w:r w:rsidR="008C1EB9" w:rsidDel="008D4490">
          <w:delText xml:space="preserve">“rough” </w:delText>
        </w:r>
        <w:r w:rsidR="0038187D" w:rsidDel="008D4490">
          <w:delText>statistics</w:delText>
        </w:r>
        <w:r w:rsidR="00581BB3" w:rsidDel="008D4490">
          <w:delText xml:space="preserve"> unsuitable for a landing</w:delText>
        </w:r>
      </w:del>
      <w:r w:rsidR="008C1EB9">
        <w:t xml:space="preserve">. </w:t>
      </w:r>
      <w:commentRangeEnd w:id="242"/>
      <w:r w:rsidR="008D4490">
        <w:rPr>
          <w:rStyle w:val="CommentReference"/>
          <w:rFonts w:asciiTheme="minorHAnsi" w:eastAsiaTheme="minorHAnsi" w:hAnsiTheme="minorHAnsi" w:cstheme="minorBidi"/>
        </w:rPr>
        <w:commentReference w:id="242"/>
      </w:r>
      <w:r w:rsidR="00CA68C4">
        <w:t>With this arrangement of rectangles, the ellipse</w:t>
      </w:r>
      <w:ins w:id="248" w:author="Lee Vaughan" w:date="2019-11-08T18:16:00Z">
        <w:r w:rsidR="004B5B3E">
          <w:t xml:space="preserve"> in </w:t>
        </w:r>
      </w:ins>
      <w:ins w:id="249" w:author="Lee Vaughan" w:date="2019-11-08T18:17:00Z">
        <w:r w:rsidR="004B5B3E">
          <w:t>Figure 10-A</w:t>
        </w:r>
      </w:ins>
      <w:r w:rsidR="00CA68C4">
        <w:t xml:space="preserve"> is</w:t>
      </w:r>
      <w:r w:rsidR="00581BB3">
        <w:t xml:space="preserve"> </w:t>
      </w:r>
      <w:r w:rsidR="00CA68C4" w:rsidRPr="00CA68C4">
        <w:rPr>
          <w:rStyle w:val="EmphasisItalic"/>
        </w:rPr>
        <w:t>aliased</w:t>
      </w:r>
      <w:r w:rsidR="00CA68C4">
        <w:t xml:space="preserve">. </w:t>
      </w:r>
      <w:r w:rsidR="00ED0983">
        <w:t>But shift each rectangle by half its width, as in Figure 7-</w:t>
      </w:r>
      <w:r w:rsidR="00DE31B1">
        <w:t>1</w:t>
      </w:r>
      <w:ins w:id="250" w:author="Lee Vaughan" w:date="2019-11-08T18:16:00Z">
        <w:r w:rsidR="0078250B">
          <w:t>0</w:t>
        </w:r>
      </w:ins>
      <w:del w:id="251" w:author="Lee Vaughan" w:date="2019-11-08T18:16:00Z">
        <w:r w:rsidR="00DE31B1" w:rsidDel="0078250B">
          <w:delText>2</w:delText>
        </w:r>
      </w:del>
      <w:r w:rsidR="00ED0983">
        <w:t>C, and the smooth are</w:t>
      </w:r>
      <w:r w:rsidR="008C1EB9">
        <w:t>a</w:t>
      </w:r>
      <w:r w:rsidR="00ED0983">
        <w:t xml:space="preserve"> </w:t>
      </w:r>
      <w:r>
        <w:t>is</w:t>
      </w:r>
      <w:r w:rsidR="00ED0983">
        <w:t xml:space="preserve"> </w:t>
      </w:r>
      <w:r>
        <w:t>properly sampled</w:t>
      </w:r>
      <w:r w:rsidR="00CA68C4">
        <w:t xml:space="preserve"> and recognized</w:t>
      </w:r>
      <w:r w:rsidR="00ED0983">
        <w:t>.</w:t>
      </w:r>
    </w:p>
    <w:p w14:paraId="32534589" w14:textId="77777777" w:rsidR="00E91EAE" w:rsidRDefault="00133DC1" w:rsidP="00613C9B">
      <w:pPr>
        <w:pStyle w:val="Body"/>
      </w:pPr>
      <w:r>
        <w:rPr>
          <w:noProof/>
        </w:rPr>
        <w:lastRenderedPageBreak/>
        <w:drawing>
          <wp:inline distT="0" distB="0" distL="0" distR="0" wp14:anchorId="05B0F098" wp14:editId="700AB33C">
            <wp:extent cx="2774528" cy="4836278"/>
            <wp:effectExtent l="0" t="0" r="698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7446" cy="4876226"/>
                    </a:xfrm>
                    <a:prstGeom prst="rect">
                      <a:avLst/>
                    </a:prstGeom>
                  </pic:spPr>
                </pic:pic>
              </a:graphicData>
            </a:graphic>
          </wp:inline>
        </w:drawing>
      </w:r>
    </w:p>
    <w:p w14:paraId="3F9F796D" w14:textId="5F8C579A" w:rsidR="00FD6642" w:rsidRDefault="00E91EAE" w:rsidP="00515273">
      <w:pPr>
        <w:pStyle w:val="Caption"/>
      </w:pPr>
      <w:r>
        <w:t xml:space="preserve"> </w:t>
      </w:r>
      <w:r w:rsidR="00FD6642">
        <w:t>Figure 7-</w:t>
      </w:r>
      <w:r w:rsidR="00DE31B1">
        <w:t>1</w:t>
      </w:r>
      <w:del w:id="252" w:author="Lee Vaughan" w:date="2019-11-08T18:18:00Z">
        <w:r w:rsidR="00DE31B1" w:rsidDel="004B5B3E">
          <w:delText>2</w:delText>
        </w:r>
      </w:del>
      <w:ins w:id="253" w:author="Lee Vaughan" w:date="2019-11-08T18:18:00Z">
        <w:r w:rsidR="004B5B3E">
          <w:t>0</w:t>
        </w:r>
      </w:ins>
      <w:r w:rsidR="00FD6642">
        <w:t xml:space="preserve">: </w:t>
      </w:r>
      <w:r w:rsidR="000C44DA">
        <w:t xml:space="preserve">Example of aliasing due to </w:t>
      </w:r>
      <w:r w:rsidR="00CA68C4">
        <w:t>rectangle positioning</w:t>
      </w:r>
      <w:r w:rsidR="000C44DA">
        <w:t xml:space="preserve"> (photo courtesy of NASA)</w:t>
      </w:r>
    </w:p>
    <w:p w14:paraId="64023093" w14:textId="77777777" w:rsidR="000C44DA" w:rsidRDefault="000C44DA" w:rsidP="00613C9B">
      <w:pPr>
        <w:pStyle w:val="Body"/>
      </w:pPr>
      <w:r>
        <w:t>The rule of thumb to avoid aliasing effects is to make the step size less than or equal to half the width of the smallest feature you want to identify. For this project, use half the rectangle width so the displays don’t become too busy</w:t>
      </w:r>
      <w:r w:rsidR="00417601">
        <w:t xml:space="preserve"> </w:t>
      </w:r>
      <w:r w:rsidR="00CC726B" w:rsidRPr="00DD7478">
        <w:rPr>
          <w:rStyle w:val="Wingdings"/>
        </w:rPr>
        <w:sym w:font="Wingdings" w:char="F090"/>
      </w:r>
      <w:r w:rsidR="003F103E">
        <w:rPr>
          <w:rStyle w:val="Wingdings"/>
        </w:rPr>
        <w:sym w:font="Wingdings" w:char="F091"/>
      </w:r>
      <w:r>
        <w:t xml:space="preserve">. </w:t>
      </w:r>
    </w:p>
    <w:p w14:paraId="430E5969" w14:textId="00CF537E" w:rsidR="00637F44" w:rsidRDefault="00637F44" w:rsidP="00613C9B">
      <w:pPr>
        <w:pStyle w:val="Body"/>
      </w:pPr>
      <w:r>
        <w:t xml:space="preserve">Now it’s time to look ahead to the final display. Create a </w:t>
      </w:r>
      <w:r w:rsidRPr="00A16AE9">
        <w:rPr>
          <w:rStyle w:val="Literal"/>
        </w:rPr>
        <w:t>screen</w:t>
      </w:r>
      <w:r>
        <w:t xml:space="preserve"> instance of the </w:t>
      </w:r>
      <w:proofErr w:type="spellStart"/>
      <w:r w:rsidRPr="00BB0BFE">
        <w:rPr>
          <w:rStyle w:val="Literal"/>
        </w:rPr>
        <w:t>tkinter</w:t>
      </w:r>
      <w:proofErr w:type="spellEnd"/>
      <w:r>
        <w:t xml:space="preserve"> </w:t>
      </w:r>
      <w:proofErr w:type="gramStart"/>
      <w:r w:rsidRPr="003F5875">
        <w:rPr>
          <w:rStyle w:val="Literal"/>
        </w:rPr>
        <w:t>Tk</w:t>
      </w:r>
      <w:r>
        <w:rPr>
          <w:rStyle w:val="Literal"/>
        </w:rPr>
        <w:t>(</w:t>
      </w:r>
      <w:proofErr w:type="gramEnd"/>
      <w:r>
        <w:rPr>
          <w:rStyle w:val="Literal"/>
        </w:rPr>
        <w:t>)</w:t>
      </w:r>
      <w:r w:rsidRPr="00BB0BFE">
        <w:t>class</w:t>
      </w:r>
      <w:r>
        <w:t xml:space="preserve"> </w:t>
      </w:r>
      <w:r w:rsidR="00CC726B">
        <w:rPr>
          <w:rStyle w:val="Wingdings"/>
        </w:rPr>
        <w:sym w:font="Wingdings" w:char="F092"/>
      </w:r>
      <w:r>
        <w:t xml:space="preserve">. The </w:t>
      </w:r>
      <w:proofErr w:type="spellStart"/>
      <w:r w:rsidRPr="00A16AE9">
        <w:rPr>
          <w:rStyle w:val="Literal"/>
        </w:rPr>
        <w:t>tkinter</w:t>
      </w:r>
      <w:proofErr w:type="spellEnd"/>
      <w:r>
        <w:t xml:space="preserve"> application is </w:t>
      </w:r>
      <w:del w:id="254" w:author="Lee Vaughan" w:date="2019-11-08T18:27:00Z">
        <w:r w:rsidDel="00407E59">
          <w:delText xml:space="preserve">a </w:delText>
        </w:r>
        <w:commentRangeStart w:id="255"/>
        <w:r w:rsidDel="00407E59">
          <w:delText>thin</w:delText>
        </w:r>
      </w:del>
      <w:ins w:id="256" w:author="Frances" w:date="2019-11-07T14:38:00Z">
        <w:del w:id="257" w:author="Lee Vaughan" w:date="2019-11-08T18:27:00Z">
          <w:r w:rsidR="00FD57BB" w:rsidDel="00407E59">
            <w:delText>,</w:delText>
          </w:r>
        </w:del>
      </w:ins>
      <w:del w:id="258" w:author="Lee Vaughan" w:date="2019-11-08T18:27:00Z">
        <w:r w:rsidDel="00407E59">
          <w:delText xml:space="preserve"> object-oriented layer </w:delText>
        </w:r>
        <w:commentRangeEnd w:id="255"/>
        <w:r w:rsidR="008D4490" w:rsidDel="00407E59">
          <w:rPr>
            <w:rStyle w:val="CommentReference"/>
            <w:rFonts w:asciiTheme="minorHAnsi" w:eastAsiaTheme="minorHAnsi" w:hAnsiTheme="minorHAnsi" w:cstheme="minorBidi"/>
          </w:rPr>
          <w:commentReference w:id="255"/>
        </w:r>
        <w:r w:rsidDel="00407E59">
          <w:delText>on top of the</w:delText>
        </w:r>
      </w:del>
      <w:ins w:id="259" w:author="Lee Vaughan" w:date="2019-11-08T18:27:00Z">
        <w:r w:rsidR="00407E59">
          <w:t>Python’s wrapper of the GUI toolkit Tk, originally written in</w:t>
        </w:r>
      </w:ins>
      <w:ins w:id="260" w:author="Lee Vaughan" w:date="2019-11-08T18:28:00Z">
        <w:r w:rsidR="00407E59">
          <w:t xml:space="preserve"> a computer language called TCL. </w:t>
        </w:r>
      </w:ins>
      <w:del w:id="261" w:author="Lee Vaughan" w:date="2019-11-08T18:28:00Z">
        <w:r w:rsidDel="00407E59">
          <w:delText xml:space="preserve"> Tool Command Language (tcl), and</w:delText>
        </w:r>
      </w:del>
      <w:r>
        <w:t xml:space="preserve"> </w:t>
      </w:r>
      <w:ins w:id="262" w:author="Lee Vaughan" w:date="2019-11-08T18:28:00Z">
        <w:r w:rsidR="00407E59">
          <w:t>I</w:t>
        </w:r>
      </w:ins>
      <w:del w:id="263" w:author="Lee Vaughan" w:date="2019-11-08T18:28:00Z">
        <w:r w:rsidDel="00407E59">
          <w:delText>i</w:delText>
        </w:r>
      </w:del>
      <w:r>
        <w:t xml:space="preserve">t needs </w:t>
      </w:r>
      <w:del w:id="264" w:author="Lee Vaughan" w:date="2019-11-08T18:28:00Z">
        <w:r w:rsidDel="00407E59">
          <w:delText xml:space="preserve">this </w:delText>
        </w:r>
      </w:del>
      <w:ins w:id="265" w:author="Lee Vaughan" w:date="2019-11-08T18:28:00Z">
        <w:r w:rsidR="00407E59">
          <w:t xml:space="preserve">the </w:t>
        </w:r>
        <w:r w:rsidR="00407E59" w:rsidRPr="00407E59">
          <w:rPr>
            <w:rStyle w:val="Literal"/>
            <w:rPrChange w:id="266" w:author="Lee Vaughan" w:date="2019-11-08T18:28:00Z">
              <w:rPr/>
            </w:rPrChange>
          </w:rPr>
          <w:t>screen</w:t>
        </w:r>
        <w:r w:rsidR="00407E59">
          <w:t xml:space="preserve"> </w:t>
        </w:r>
      </w:ins>
      <w:r>
        <w:t xml:space="preserve">window to link to an underlying </w:t>
      </w:r>
      <w:proofErr w:type="spellStart"/>
      <w:r>
        <w:t>tcl</w:t>
      </w:r>
      <w:proofErr w:type="spellEnd"/>
      <w:r>
        <w:t>/</w:t>
      </w:r>
      <w:proofErr w:type="spellStart"/>
      <w:r>
        <w:t>tk</w:t>
      </w:r>
      <w:proofErr w:type="spellEnd"/>
      <w:r>
        <w:t xml:space="preserve"> interpreter that translates </w:t>
      </w:r>
      <w:proofErr w:type="spellStart"/>
      <w:r w:rsidRPr="00A16AE9">
        <w:rPr>
          <w:rStyle w:val="Literal"/>
        </w:rPr>
        <w:t>tkinter</w:t>
      </w:r>
      <w:proofErr w:type="spellEnd"/>
      <w:r>
        <w:t xml:space="preserve"> commands into </w:t>
      </w:r>
      <w:proofErr w:type="spellStart"/>
      <w:r>
        <w:t>tcl</w:t>
      </w:r>
      <w:proofErr w:type="spellEnd"/>
      <w:r>
        <w:t>/</w:t>
      </w:r>
      <w:proofErr w:type="spellStart"/>
      <w:r>
        <w:t>tk</w:t>
      </w:r>
      <w:proofErr w:type="spellEnd"/>
      <w:r>
        <w:t xml:space="preserve"> commands. </w:t>
      </w:r>
    </w:p>
    <w:p w14:paraId="1888DB1A" w14:textId="77777777" w:rsidR="00637F44" w:rsidRDefault="00637F44" w:rsidP="00613C9B">
      <w:pPr>
        <w:pStyle w:val="Body"/>
      </w:pPr>
      <w:r>
        <w:t xml:space="preserve">Next, create a </w:t>
      </w:r>
      <w:proofErr w:type="spellStart"/>
      <w:r w:rsidRPr="00A16AE9">
        <w:rPr>
          <w:rStyle w:val="Literal"/>
        </w:rPr>
        <w:t>tkinter</w:t>
      </w:r>
      <w:proofErr w:type="spellEnd"/>
      <w:r>
        <w:t xml:space="preserve"> </w:t>
      </w:r>
      <w:r w:rsidRPr="00A16AE9">
        <w:rPr>
          <w:rStyle w:val="Literal"/>
        </w:rPr>
        <w:t>canvas</w:t>
      </w:r>
      <w:r>
        <w:t xml:space="preserve"> object </w:t>
      </w:r>
      <w:r w:rsidR="00CC726B">
        <w:rPr>
          <w:rStyle w:val="Wingdings"/>
        </w:rPr>
        <w:sym w:font="Wingdings" w:char="F093"/>
      </w:r>
      <w:r>
        <w:t xml:space="preserve">. This is a rectangular drawing area designed for complex layouts of graphics, text, widgets, and frames. Pass it the </w:t>
      </w:r>
      <w:r w:rsidRPr="00D50578">
        <w:rPr>
          <w:rStyle w:val="Literal"/>
        </w:rPr>
        <w:t>screen</w:t>
      </w:r>
      <w:r>
        <w:t xml:space="preserve"> object, set its width equal to the MOLA image, and </w:t>
      </w:r>
      <w:r w:rsidR="00E336D6">
        <w:t xml:space="preserve">set </w:t>
      </w:r>
      <w:r>
        <w:t>its height equal to the height of the MOLA image plus 130. The extra padding beneath the image will hold the text summarizing the statistics for the displayed rectangles.</w:t>
      </w:r>
    </w:p>
    <w:p w14:paraId="554A32A3" w14:textId="57D2292B" w:rsidR="00637F44" w:rsidRDefault="000E5970" w:rsidP="00613C9B">
      <w:pPr>
        <w:pStyle w:val="Body"/>
      </w:pPr>
      <w:r>
        <w:lastRenderedPageBreak/>
        <w:t>It</w:t>
      </w:r>
      <w:r w:rsidR="008D161A">
        <w:t>’s more typical to place t</w:t>
      </w:r>
      <w:r>
        <w:t xml:space="preserve">he </w:t>
      </w:r>
      <w:proofErr w:type="spellStart"/>
      <w:r w:rsidRPr="00000463">
        <w:rPr>
          <w:rStyle w:val="Literal"/>
        </w:rPr>
        <w:t>tkinter</w:t>
      </w:r>
      <w:proofErr w:type="spellEnd"/>
      <w:r>
        <w:t xml:space="preserve"> code just described at the </w:t>
      </w:r>
      <w:r w:rsidRPr="00000463">
        <w:rPr>
          <w:rStyle w:val="EmphasisItalic"/>
        </w:rPr>
        <w:t>end</w:t>
      </w:r>
      <w:r>
        <w:t xml:space="preserve"> of programs, rather than at the beginning. I chose to put it near the top to make the code explanation easier to follow. You can also embed this code within the function that makes the final display</w:t>
      </w:r>
      <w:r w:rsidR="00E336D6">
        <w:t>.</w:t>
      </w:r>
      <w:r>
        <w:t xml:space="preserve"> </w:t>
      </w:r>
      <w:r w:rsidR="00E336D6">
        <w:t>H</w:t>
      </w:r>
      <w:r>
        <w:t xml:space="preserve">owever, this can cause problems for macOS users. </w:t>
      </w:r>
      <w:r w:rsidR="008D161A">
        <w:t xml:space="preserve">For </w:t>
      </w:r>
      <w:r w:rsidR="008D161A" w:rsidRPr="008D161A">
        <w:t xml:space="preserve">macOS 10.6 or later, the Apple-supplied </w:t>
      </w:r>
      <w:proofErr w:type="spellStart"/>
      <w:r w:rsidR="008D161A" w:rsidRPr="008D161A">
        <w:t>Tcl</w:t>
      </w:r>
      <w:proofErr w:type="spellEnd"/>
      <w:r w:rsidR="008D161A" w:rsidRPr="008D161A">
        <w:t>/Tk 8.5 has serious bugs that can cause application crashes</w:t>
      </w:r>
      <w:r w:rsidR="008D161A">
        <w:t xml:space="preserve"> (see </w:t>
      </w:r>
      <w:r w:rsidR="007E6A2A" w:rsidRPr="00E336D6">
        <w:rPr>
          <w:rStyle w:val="EmphasisItalic"/>
          <w:rPrChange w:id="267" w:author="Frances" w:date="2019-11-06T17:50:00Z">
            <w:rPr/>
          </w:rPrChange>
        </w:rPr>
        <w:fldChar w:fldCharType="begin"/>
      </w:r>
      <w:r w:rsidR="007E6A2A" w:rsidRPr="00E336D6">
        <w:rPr>
          <w:rStyle w:val="EmphasisItalic"/>
          <w:rPrChange w:id="268" w:author="Frances" w:date="2019-11-06T17:50:00Z">
            <w:rPr/>
          </w:rPrChange>
        </w:rPr>
        <w:instrText>HYPERLINK "https://www.python.org/download/mac/tcltk/"</w:instrText>
      </w:r>
      <w:r w:rsidR="007E6A2A" w:rsidRPr="00E336D6">
        <w:rPr>
          <w:rStyle w:val="EmphasisItalic"/>
          <w:rPrChange w:id="269" w:author="Frances" w:date="2019-11-06T17:50:00Z">
            <w:rPr/>
          </w:rPrChange>
        </w:rPr>
        <w:fldChar w:fldCharType="separate"/>
      </w:r>
      <w:r w:rsidR="008D161A" w:rsidRPr="00E336D6">
        <w:rPr>
          <w:rStyle w:val="EmphasisItalic"/>
          <w:rPrChange w:id="270" w:author="Frances" w:date="2019-11-06T17:50:00Z">
            <w:rPr>
              <w:rStyle w:val="Hyperlink"/>
            </w:rPr>
          </w:rPrChange>
        </w:rPr>
        <w:t>https://www.python.org/download/mac/tcltk/</w:t>
      </w:r>
      <w:r w:rsidR="007E6A2A" w:rsidRPr="00E336D6">
        <w:rPr>
          <w:rStyle w:val="EmphasisItalic"/>
          <w:rPrChange w:id="271" w:author="Frances" w:date="2019-11-06T17:50:00Z">
            <w:rPr/>
          </w:rPrChange>
        </w:rPr>
        <w:fldChar w:fldCharType="end"/>
      </w:r>
      <w:r w:rsidR="008D161A">
        <w:t>)</w:t>
      </w:r>
      <w:r w:rsidR="008D161A" w:rsidRPr="008D161A">
        <w:t>.</w:t>
      </w:r>
    </w:p>
    <w:p w14:paraId="1A8567EA" w14:textId="74183231" w:rsidR="00907DEE" w:rsidRDefault="00907DEE" w:rsidP="00907DEE">
      <w:pPr>
        <w:pStyle w:val="HeadC"/>
      </w:pPr>
      <w:bookmarkStart w:id="272" w:name="_Toc23926139"/>
      <w:r>
        <w:t xml:space="preserve">Defining and Initializing a Search </w:t>
      </w:r>
      <w:commentRangeStart w:id="273"/>
      <w:r>
        <w:t>Class</w:t>
      </w:r>
      <w:bookmarkEnd w:id="272"/>
      <w:commentRangeEnd w:id="273"/>
      <w:r w:rsidR="00C94AD8">
        <w:rPr>
          <w:rStyle w:val="CommentReference"/>
          <w:rFonts w:asciiTheme="minorHAnsi" w:eastAsiaTheme="minorHAnsi" w:hAnsiTheme="minorHAnsi" w:cstheme="minorBidi"/>
          <w:b w:val="0"/>
        </w:rPr>
        <w:commentReference w:id="273"/>
      </w:r>
    </w:p>
    <w:p w14:paraId="3EF53035" w14:textId="4C988ED9" w:rsidR="002C29DB" w:rsidRDefault="00907DEE" w:rsidP="00477377">
      <w:pPr>
        <w:pStyle w:val="BodyFirst"/>
        <w:pPrChange w:id="274" w:author="Lee Vaughan" w:date="2019-11-10T15:32:00Z">
          <w:pPr>
            <w:pStyle w:val="Body"/>
          </w:pPr>
        </w:pPrChange>
      </w:pPr>
      <w:r>
        <w:t>Listing 7-</w:t>
      </w:r>
      <w:r w:rsidR="007152A6">
        <w:t>3</w:t>
      </w:r>
      <w:r>
        <w:t xml:space="preserve"> </w:t>
      </w:r>
      <w:r w:rsidR="007152A6">
        <w:t xml:space="preserve">defines a class that you’ll use to search for suitable rectangular regions. It then defines the </w:t>
      </w:r>
      <w:r w:rsidR="00FD57BB">
        <w:t>class’s</w:t>
      </w:r>
      <w:ins w:id="275" w:author="Lee Vaughan" w:date="2019-11-10T14:52:00Z">
        <w:r w:rsidR="00C5253D">
          <w:t xml:space="preserve"> </w:t>
        </w:r>
      </w:ins>
      <w:r w:rsidR="00A16C4F" w:rsidRPr="00A16C4F">
        <w:rPr>
          <w:rStyle w:val="Literal"/>
        </w:rPr>
        <w:t>__</w:t>
      </w:r>
      <w:proofErr w:type="spellStart"/>
      <w:r w:rsidR="00A16C4F" w:rsidRPr="00A16C4F">
        <w:rPr>
          <w:rStyle w:val="Literal"/>
        </w:rPr>
        <w:t>init</w:t>
      </w:r>
      <w:proofErr w:type="spellEnd"/>
      <w:r w:rsidR="00A16C4F" w:rsidRPr="00A16C4F">
        <w:rPr>
          <w:rStyle w:val="Literal"/>
        </w:rPr>
        <w:t>_</w:t>
      </w:r>
      <w:proofErr w:type="gramStart"/>
      <w:r w:rsidR="00A16C4F" w:rsidRPr="00A16C4F">
        <w:rPr>
          <w:rStyle w:val="Literal"/>
        </w:rPr>
        <w:t>_</w:t>
      </w:r>
      <w:r w:rsidR="00940600">
        <w:rPr>
          <w:rStyle w:val="Literal"/>
        </w:rPr>
        <w:t>(</w:t>
      </w:r>
      <w:proofErr w:type="gramEnd"/>
      <w:r w:rsidR="00940600">
        <w:rPr>
          <w:rStyle w:val="Literal"/>
        </w:rPr>
        <w:t>)</w:t>
      </w:r>
      <w:r w:rsidR="00A16C4F">
        <w:t xml:space="preserve"> </w:t>
      </w:r>
      <w:r w:rsidR="007152A6">
        <w:t xml:space="preserve">initialization method, used to instantiate new objects. </w:t>
      </w:r>
      <w:r w:rsidR="00E07A5A">
        <w:t>For a quick overview of OOP, see Page XX in Chapter 1, where you also define a search class.</w:t>
      </w:r>
    </w:p>
    <w:p w14:paraId="5F472822" w14:textId="77777777" w:rsidR="002C29DB" w:rsidRDefault="00816989" w:rsidP="00F246E0">
      <w:pPr>
        <w:pStyle w:val="CodeA"/>
      </w:pPr>
      <w:r w:rsidRPr="00816989">
        <w:rPr>
          <w:rStyle w:val="Wingdings"/>
        </w:rPr>
        <w:sym w:font="Wingdings" w:char="F08C"/>
      </w:r>
      <w:r w:rsidR="002C29DB">
        <w:t>class Search():</w:t>
      </w:r>
    </w:p>
    <w:p w14:paraId="47DB9A1C" w14:textId="77777777" w:rsidR="002C29DB" w:rsidRDefault="000074D4" w:rsidP="00293EE7">
      <w:pPr>
        <w:pStyle w:val="CodeB"/>
      </w:pPr>
      <w:r>
        <w:t xml:space="preserve">  </w:t>
      </w:r>
      <w:r w:rsidR="002C29DB">
        <w:t>"""Read image and identify landing rectangles based on input criteria."""</w:t>
      </w:r>
      <w:r>
        <w:t xml:space="preserve"> </w:t>
      </w:r>
      <w:r w:rsidR="002C29DB">
        <w:t xml:space="preserve"> </w:t>
      </w:r>
    </w:p>
    <w:p w14:paraId="4EB40461" w14:textId="77777777" w:rsidR="002C29DB" w:rsidRDefault="002C29DB" w:rsidP="00293EE7">
      <w:pPr>
        <w:pStyle w:val="CodeB"/>
      </w:pPr>
    </w:p>
    <w:p w14:paraId="6B18DFC4" w14:textId="77777777" w:rsidR="002C29DB" w:rsidRDefault="000074D4" w:rsidP="00293EE7">
      <w:pPr>
        <w:pStyle w:val="CodeB"/>
      </w:pPr>
      <w:r>
        <w:t xml:space="preserve">  </w:t>
      </w:r>
      <w:r w:rsidR="00816989" w:rsidRPr="00816989">
        <w:rPr>
          <w:rStyle w:val="Wingdings"/>
        </w:rPr>
        <w:sym w:font="Wingdings" w:char="F08D"/>
      </w:r>
      <w:r w:rsidR="002C29DB">
        <w:t>def __init__(self, name):</w:t>
      </w:r>
    </w:p>
    <w:p w14:paraId="344D5CF0" w14:textId="77777777" w:rsidR="002C29DB" w:rsidRDefault="000074D4" w:rsidP="00293EE7">
      <w:pPr>
        <w:pStyle w:val="CodeB"/>
      </w:pPr>
      <w:r>
        <w:t xml:space="preserve">    </w:t>
      </w:r>
      <w:r w:rsidR="00816989" w:rsidRPr="00816989">
        <w:rPr>
          <w:rStyle w:val="Wingdings"/>
        </w:rPr>
        <w:sym w:font="Wingdings" w:char="F08E"/>
      </w:r>
      <w:r w:rsidR="002C29DB">
        <w:t>self.name = name</w:t>
      </w:r>
    </w:p>
    <w:p w14:paraId="16F32B0C" w14:textId="77777777" w:rsidR="002C29DB" w:rsidRDefault="000074D4" w:rsidP="00293EE7">
      <w:pPr>
        <w:pStyle w:val="CodeB"/>
      </w:pPr>
      <w:r>
        <w:t xml:space="preserve">    </w:t>
      </w:r>
      <w:r w:rsidR="00816989" w:rsidRPr="00816989">
        <w:rPr>
          <w:rStyle w:val="Wingdings"/>
        </w:rPr>
        <w:sym w:font="Wingdings" w:char="F08F"/>
      </w:r>
      <w:r w:rsidR="002C29DB">
        <w:t>self.rect_coords = {}</w:t>
      </w:r>
    </w:p>
    <w:p w14:paraId="09C72642" w14:textId="77777777" w:rsidR="002C29DB" w:rsidRDefault="000074D4" w:rsidP="00293EE7">
      <w:pPr>
        <w:pStyle w:val="CodeB"/>
      </w:pPr>
      <w:r>
        <w:t xml:space="preserve">    </w:t>
      </w:r>
      <w:r w:rsidR="002C29DB">
        <w:t>self.rect_means = {}</w:t>
      </w:r>
    </w:p>
    <w:p w14:paraId="38135C9D" w14:textId="77777777" w:rsidR="002C29DB" w:rsidRDefault="000074D4" w:rsidP="00293EE7">
      <w:pPr>
        <w:pStyle w:val="CodeB"/>
      </w:pPr>
      <w:r>
        <w:t xml:space="preserve">    </w:t>
      </w:r>
      <w:r w:rsidR="002C29DB">
        <w:t>self.rect_ptps = {}</w:t>
      </w:r>
    </w:p>
    <w:p w14:paraId="59D4B412" w14:textId="77777777" w:rsidR="002C29DB" w:rsidRDefault="000074D4" w:rsidP="00293EE7">
      <w:pPr>
        <w:pStyle w:val="CodeB"/>
      </w:pPr>
      <w:r>
        <w:t xml:space="preserve">    </w:t>
      </w:r>
      <w:r w:rsidR="002C29DB">
        <w:t>self.rect_stds = {}</w:t>
      </w:r>
    </w:p>
    <w:p w14:paraId="500D09DA" w14:textId="77777777" w:rsidR="002C29DB" w:rsidRDefault="000074D4" w:rsidP="00293EE7">
      <w:pPr>
        <w:pStyle w:val="CodeB"/>
      </w:pPr>
      <w:r>
        <w:t xml:space="preserve">    </w:t>
      </w:r>
      <w:r w:rsidR="00816989" w:rsidRPr="00816989">
        <w:rPr>
          <w:rStyle w:val="Wingdings"/>
        </w:rPr>
        <w:sym w:font="Wingdings" w:char="F090"/>
      </w:r>
      <w:r w:rsidR="002C29DB">
        <w:t>self.ptp_filtered = []</w:t>
      </w:r>
    </w:p>
    <w:p w14:paraId="1F3FDEF1" w14:textId="77777777" w:rsidR="002C29DB" w:rsidRDefault="000074D4" w:rsidP="00293EE7">
      <w:pPr>
        <w:pStyle w:val="CodeB"/>
      </w:pPr>
      <w:r>
        <w:t xml:space="preserve">    </w:t>
      </w:r>
      <w:r w:rsidR="002C29DB">
        <w:t>self.std_filtered = []</w:t>
      </w:r>
    </w:p>
    <w:p w14:paraId="705888DB" w14:textId="77777777" w:rsidR="002C29DB" w:rsidRDefault="000074D4" w:rsidP="001539D6">
      <w:pPr>
        <w:pStyle w:val="CodeC"/>
      </w:pPr>
      <w:r>
        <w:t xml:space="preserve">    </w:t>
      </w:r>
      <w:r w:rsidR="00816989" w:rsidRPr="00816989">
        <w:rPr>
          <w:rStyle w:val="Wingdings"/>
        </w:rPr>
        <w:sym w:font="Wingdings" w:char="F091"/>
      </w:r>
      <w:r w:rsidR="002C29DB">
        <w:t>self.high_graded_rects = []</w:t>
      </w:r>
    </w:p>
    <w:p w14:paraId="0F873A70" w14:textId="77777777" w:rsidR="00117DC6" w:rsidRDefault="00117DC6" w:rsidP="00117DC6">
      <w:pPr>
        <w:pStyle w:val="Listing"/>
      </w:pPr>
      <w:r>
        <w:t xml:space="preserve">Listing 7-3: Defines the </w:t>
      </w:r>
      <w:r>
        <w:rPr>
          <w:rStyle w:val="LiteralCaption"/>
        </w:rPr>
        <w:t>Search</w:t>
      </w:r>
      <w:r>
        <w:t xml:space="preserve"> class and </w:t>
      </w:r>
      <w:r w:rsidRPr="00A031AC">
        <w:rPr>
          <w:rStyle w:val="LiteralCaption"/>
        </w:rPr>
        <w:t>__</w:t>
      </w:r>
      <w:proofErr w:type="spellStart"/>
      <w:r w:rsidRPr="00A031AC">
        <w:rPr>
          <w:rStyle w:val="LiteralCaption"/>
        </w:rPr>
        <w:t>init</w:t>
      </w:r>
      <w:proofErr w:type="spellEnd"/>
      <w:r w:rsidRPr="00A031AC">
        <w:rPr>
          <w:rStyle w:val="LiteralCaption"/>
        </w:rPr>
        <w:t>_</w:t>
      </w:r>
      <w:proofErr w:type="gramStart"/>
      <w:r w:rsidRPr="00A031AC">
        <w:rPr>
          <w:rStyle w:val="LiteralCaption"/>
        </w:rPr>
        <w:t>_</w:t>
      </w:r>
      <w:r>
        <w:rPr>
          <w:rStyle w:val="LiteralCaption"/>
        </w:rPr>
        <w:t>(</w:t>
      </w:r>
      <w:proofErr w:type="gramEnd"/>
      <w:r>
        <w:rPr>
          <w:rStyle w:val="LiteralCaption"/>
        </w:rPr>
        <w:t>)</w:t>
      </w:r>
      <w:r>
        <w:t xml:space="preserve"> method, </w:t>
      </w:r>
      <w:r>
        <w:rPr>
          <w:rStyle w:val="EmphasisRevCaption"/>
        </w:rPr>
        <w:t>site_selector</w:t>
      </w:r>
      <w:r w:rsidRPr="00A031AC">
        <w:rPr>
          <w:rStyle w:val="EmphasisRevCaption"/>
        </w:rPr>
        <w:t>.py</w:t>
      </w:r>
      <w:r>
        <w:rPr>
          <w:rStyle w:val="EmphasisItalic"/>
        </w:rPr>
        <w:t xml:space="preserve"> </w:t>
      </w:r>
      <w:r>
        <w:t>(Part 3)</w:t>
      </w:r>
    </w:p>
    <w:p w14:paraId="51D99E59" w14:textId="1D0BB2A4" w:rsidR="002C29DB" w:rsidDel="00740CAD" w:rsidRDefault="00E336D6" w:rsidP="00572C78">
      <w:pPr>
        <w:pStyle w:val="Body"/>
        <w:rPr>
          <w:del w:id="276" w:author="Lee Vaughan" w:date="2019-11-09T13:29:00Z"/>
        </w:rPr>
      </w:pPr>
      <w:r>
        <w:t>D</w:t>
      </w:r>
      <w:commentRangeStart w:id="277"/>
      <w:commentRangeEnd w:id="277"/>
      <w:r>
        <w:rPr>
          <w:rStyle w:val="CommentReference"/>
          <w:rFonts w:asciiTheme="minorHAnsi" w:eastAsiaTheme="minorHAnsi" w:hAnsiTheme="minorHAnsi" w:cstheme="minorBidi"/>
        </w:rPr>
        <w:commentReference w:id="277"/>
      </w:r>
      <w:r w:rsidR="008C4419">
        <w:t>efine</w:t>
      </w:r>
      <w:r w:rsidR="00641AC0">
        <w:t xml:space="preserve"> a class called </w:t>
      </w:r>
      <w:r w:rsidR="00306FB0" w:rsidRPr="00912747">
        <w:rPr>
          <w:rStyle w:val="Literal"/>
        </w:rPr>
        <w:t>Search</w:t>
      </w:r>
      <w:r w:rsidR="00306FB0">
        <w:t xml:space="preserve"> </w:t>
      </w:r>
      <w:r w:rsidR="00306FB0" w:rsidRPr="00816989">
        <w:rPr>
          <w:rStyle w:val="Wingdings"/>
        </w:rPr>
        <w:sym w:font="Wingdings" w:char="F08C"/>
      </w:r>
      <w:r w:rsidR="00306FB0">
        <w:t>.</w:t>
      </w:r>
      <w:r w:rsidR="000074D4">
        <w:t xml:space="preserve"> </w:t>
      </w:r>
      <w:ins w:id="278" w:author="Lee Vaughan" w:date="2019-11-09T13:29:00Z">
        <w:r w:rsidR="00740CAD">
          <w:t xml:space="preserve">Then </w:t>
        </w:r>
      </w:ins>
    </w:p>
    <w:p w14:paraId="249C96FF" w14:textId="1D5930D6" w:rsidR="00940600" w:rsidRDefault="00940600" w:rsidP="00613C9B">
      <w:pPr>
        <w:pStyle w:val="Body"/>
      </w:pPr>
      <w:del w:id="279" w:author="Lee Vaughan" w:date="2019-11-09T13:29:00Z">
        <w:r w:rsidDel="00740CAD">
          <w:delText xml:space="preserve">Next, </w:delText>
        </w:r>
      </w:del>
      <w:r>
        <w:t xml:space="preserve">define the </w:t>
      </w:r>
      <w:r w:rsidRPr="00940600">
        <w:rPr>
          <w:rStyle w:val="Literal"/>
        </w:rPr>
        <w:t>__</w:t>
      </w:r>
      <w:proofErr w:type="spellStart"/>
      <w:r w:rsidRPr="00940600">
        <w:rPr>
          <w:rStyle w:val="Literal"/>
        </w:rPr>
        <w:t>init</w:t>
      </w:r>
      <w:proofErr w:type="spellEnd"/>
      <w:r w:rsidRPr="00940600">
        <w:rPr>
          <w:rStyle w:val="Literal"/>
        </w:rPr>
        <w:t>_</w:t>
      </w:r>
      <w:proofErr w:type="gramStart"/>
      <w:r w:rsidRPr="00940600">
        <w:rPr>
          <w:rStyle w:val="Literal"/>
        </w:rPr>
        <w:t>_(</w:t>
      </w:r>
      <w:proofErr w:type="gramEnd"/>
      <w:r w:rsidRPr="00940600">
        <w:rPr>
          <w:rStyle w:val="Literal"/>
        </w:rPr>
        <w:t>)</w:t>
      </w:r>
      <w:r>
        <w:t xml:space="preserve"> method</w:t>
      </w:r>
      <w:r w:rsidR="001024ED">
        <w:t xml:space="preserve"> used to create new objects</w:t>
      </w:r>
      <w:r>
        <w:t xml:space="preserve"> </w:t>
      </w:r>
      <w:r w:rsidRPr="00816989">
        <w:rPr>
          <w:rStyle w:val="Wingdings"/>
        </w:rPr>
        <w:sym w:font="Wingdings" w:char="F08D"/>
      </w:r>
      <w:r>
        <w:t xml:space="preserve">. </w:t>
      </w:r>
      <w:r w:rsidR="001024ED">
        <w:t xml:space="preserve">The </w:t>
      </w:r>
      <w:r w:rsidR="001024ED" w:rsidRPr="001024ED">
        <w:rPr>
          <w:rStyle w:val="Literal"/>
        </w:rPr>
        <w:t>name</w:t>
      </w:r>
      <w:r w:rsidR="001024ED">
        <w:t xml:space="preserve"> parameter will allow you to give a personalized name to each object when you create it later in the </w:t>
      </w:r>
      <w:proofErr w:type="gramStart"/>
      <w:r w:rsidR="001024ED" w:rsidRPr="001024ED">
        <w:rPr>
          <w:rStyle w:val="Literal"/>
        </w:rPr>
        <w:t>main(</w:t>
      </w:r>
      <w:proofErr w:type="gramEnd"/>
      <w:r w:rsidR="001024ED" w:rsidRPr="001024ED">
        <w:rPr>
          <w:rStyle w:val="Literal"/>
        </w:rPr>
        <w:t>)</w:t>
      </w:r>
      <w:r w:rsidR="001024ED">
        <w:t xml:space="preserve"> function.</w:t>
      </w:r>
    </w:p>
    <w:p w14:paraId="2659863C" w14:textId="0C22D8B7" w:rsidR="002B0D0E" w:rsidRDefault="002B0D0E" w:rsidP="00613C9B">
      <w:pPr>
        <w:pStyle w:val="Body"/>
      </w:pPr>
      <w:r>
        <w:t xml:space="preserve">Now you’re ready to start assigning attributes. Start by linking the object’s name with the argument you’ll provide </w:t>
      </w:r>
      <w:r w:rsidR="008C4419">
        <w:t>when you create the object</w:t>
      </w:r>
      <w:r>
        <w:t xml:space="preserve"> </w:t>
      </w:r>
      <w:r w:rsidRPr="00816989">
        <w:rPr>
          <w:rStyle w:val="Wingdings"/>
        </w:rPr>
        <w:sym w:font="Wingdings" w:char="F08E"/>
      </w:r>
      <w:r>
        <w:t xml:space="preserve">. Then assign </w:t>
      </w:r>
      <w:del w:id="280" w:author="Lee Vaughan" w:date="2019-11-09T13:30:00Z">
        <w:r w:rsidDel="00740CAD">
          <w:delText xml:space="preserve">some </w:delText>
        </w:r>
      </w:del>
      <w:ins w:id="281" w:author="Lee Vaughan" w:date="2019-11-09T13:30:00Z">
        <w:r w:rsidR="00740CAD">
          <w:t xml:space="preserve">four </w:t>
        </w:r>
      </w:ins>
      <w:r>
        <w:t xml:space="preserve">empty dictionaries to hold important statistics for each rectangle </w:t>
      </w:r>
      <w:r w:rsidRPr="00816989">
        <w:rPr>
          <w:rStyle w:val="Wingdings"/>
        </w:rPr>
        <w:sym w:font="Wingdings" w:char="F08F"/>
      </w:r>
      <w:r>
        <w:t xml:space="preserve">. These </w:t>
      </w:r>
      <w:r w:rsidR="00E07A5A">
        <w:t>include</w:t>
      </w:r>
      <w:r>
        <w:t xml:space="preserve"> the </w:t>
      </w:r>
      <w:ins w:id="282" w:author="Lee Vaughan" w:date="2019-11-09T13:33:00Z">
        <w:r w:rsidR="00864331">
          <w:t xml:space="preserve">rectangle’s </w:t>
        </w:r>
      </w:ins>
      <w:r>
        <w:t xml:space="preserve">corner-point coordinates </w:t>
      </w:r>
      <w:del w:id="283" w:author="Lee Vaughan" w:date="2019-11-09T13:33:00Z">
        <w:r w:rsidDel="00864331">
          <w:delText>of the rectangle</w:delText>
        </w:r>
        <w:r w:rsidR="009F3C38" w:rsidDel="00864331">
          <w:delText xml:space="preserve"> </w:delText>
        </w:r>
      </w:del>
      <w:r w:rsidR="009F3C38">
        <w:t>and</w:t>
      </w:r>
      <w:r>
        <w:t xml:space="preserve"> </w:t>
      </w:r>
      <w:r w:rsidR="009F3C38">
        <w:t xml:space="preserve">its mean elevation, peak-to-valley, and standard deviation statistics. </w:t>
      </w:r>
      <w:r w:rsidR="005216D7">
        <w:t xml:space="preserve">For </w:t>
      </w:r>
      <w:r w:rsidR="008C4419">
        <w:t>a</w:t>
      </w:r>
      <w:r w:rsidR="005216D7">
        <w:t xml:space="preserve"> key, </w:t>
      </w:r>
      <w:ins w:id="284" w:author="Lee Vaughan" w:date="2019-11-09T13:31:00Z">
        <w:r w:rsidR="00740CAD">
          <w:t xml:space="preserve">all </w:t>
        </w:r>
      </w:ins>
      <w:r w:rsidR="005216D7">
        <w:t>t</w:t>
      </w:r>
      <w:r w:rsidR="009F3C38">
        <w:t>hese dictionaries will use consecutive numbers, starting with one</w:t>
      </w:r>
      <w:r w:rsidR="005216D7">
        <w:t xml:space="preserve">. </w:t>
      </w:r>
      <w:commentRangeStart w:id="285"/>
      <w:commentRangeStart w:id="286"/>
      <w:del w:id="287" w:author="Lee Vaughan" w:date="2019-11-09T13:31:00Z">
        <w:r w:rsidR="005216D7" w:rsidDel="00740CAD">
          <w:delText xml:space="preserve">The corresponding value will be </w:delText>
        </w:r>
        <w:r w:rsidR="009F3C38" w:rsidDel="00740CAD">
          <w:delText xml:space="preserve">the </w:delText>
        </w:r>
        <w:r w:rsidR="005216D7" w:rsidDel="00740CAD">
          <w:delText xml:space="preserve">corner </w:delText>
        </w:r>
        <w:r w:rsidR="009F3C38" w:rsidDel="00740CAD">
          <w:delText xml:space="preserve">coordinates or </w:delText>
        </w:r>
        <w:r w:rsidR="008C4419" w:rsidDel="00740CAD">
          <w:delText xml:space="preserve">the </w:delText>
        </w:r>
        <w:r w:rsidR="009F3C38" w:rsidDel="00740CAD">
          <w:delText>statistics.</w:delText>
        </w:r>
        <w:commentRangeEnd w:id="285"/>
        <w:r w:rsidR="00E07A5A" w:rsidDel="00740CAD">
          <w:rPr>
            <w:rStyle w:val="CommentReference"/>
            <w:rFonts w:asciiTheme="minorHAnsi" w:eastAsiaTheme="minorHAnsi" w:hAnsiTheme="minorHAnsi" w:cstheme="minorBidi"/>
          </w:rPr>
          <w:commentReference w:id="285"/>
        </w:r>
      </w:del>
      <w:commentRangeEnd w:id="286"/>
      <w:r w:rsidR="00864331">
        <w:rPr>
          <w:rStyle w:val="CommentReference"/>
          <w:rFonts w:eastAsiaTheme="minorHAnsi"/>
        </w:rPr>
        <w:commentReference w:id="286"/>
      </w:r>
      <w:ins w:id="288" w:author="Lee Vaughan" w:date="2019-11-09T13:34:00Z">
        <w:r w:rsidR="00864331">
          <w:t>These numbers are linked</w:t>
        </w:r>
      </w:ins>
      <w:ins w:id="289" w:author="Lee Vaughan" w:date="2019-11-09T13:32:00Z">
        <w:r w:rsidR="00740CAD">
          <w:t xml:space="preserve"> to the rectangle </w:t>
        </w:r>
      </w:ins>
      <w:ins w:id="290" w:author="Lee Vaughan" w:date="2019-11-09T13:34:00Z">
        <w:r w:rsidR="00864331">
          <w:t>locations</w:t>
        </w:r>
      </w:ins>
      <w:ins w:id="291" w:author="Lee Vaughan" w:date="2019-11-09T13:32:00Z">
        <w:r w:rsidR="00740CAD">
          <w:t xml:space="preserve"> using the </w:t>
        </w:r>
        <w:proofErr w:type="spellStart"/>
        <w:proofErr w:type="gramStart"/>
        <w:r w:rsidR="00740CAD" w:rsidRPr="00740CAD">
          <w:rPr>
            <w:rStyle w:val="Literal"/>
            <w:rPrChange w:id="292" w:author="Lee Vaughan" w:date="2019-11-09T13:32:00Z">
              <w:rPr/>
            </w:rPrChange>
          </w:rPr>
          <w:t>self.rect</w:t>
        </w:r>
        <w:proofErr w:type="gramEnd"/>
        <w:r w:rsidR="00740CAD" w:rsidRPr="00740CAD">
          <w:rPr>
            <w:rStyle w:val="Literal"/>
            <w:rPrChange w:id="293" w:author="Lee Vaughan" w:date="2019-11-09T13:32:00Z">
              <w:rPr/>
            </w:rPrChange>
          </w:rPr>
          <w:t>_coords</w:t>
        </w:r>
        <w:proofErr w:type="spellEnd"/>
        <w:r w:rsidR="00740CAD">
          <w:t xml:space="preserve"> dictionary.</w:t>
        </w:r>
      </w:ins>
    </w:p>
    <w:p w14:paraId="537F7E38" w14:textId="72682941" w:rsidR="009F3C38" w:rsidRDefault="009F3C38" w:rsidP="00613C9B">
      <w:pPr>
        <w:pStyle w:val="Body"/>
      </w:pPr>
      <w:r>
        <w:lastRenderedPageBreak/>
        <w:t>You’ll want to filter the statistics to find the lowest values, so set</w:t>
      </w:r>
      <w:r w:rsidR="00E07A5A">
        <w:t xml:space="preserve"> </w:t>
      </w:r>
      <w:r>
        <w:t xml:space="preserve">up two empty lists to hold these </w:t>
      </w:r>
      <w:r w:rsidRPr="00816989">
        <w:rPr>
          <w:rStyle w:val="Wingdings"/>
        </w:rPr>
        <w:sym w:font="Wingdings" w:char="F090"/>
      </w:r>
      <w:r>
        <w:t>. Note that I use</w:t>
      </w:r>
      <w:ins w:id="294" w:author="Frances" w:date="2019-11-07T09:49:00Z">
        <w:r w:rsidR="00E07A5A">
          <w:t xml:space="preserve"> </w:t>
        </w:r>
      </w:ins>
      <w:r w:rsidR="00E07A5A">
        <w:t>the term</w:t>
      </w:r>
      <w:r>
        <w:t xml:space="preserve"> “</w:t>
      </w:r>
      <w:proofErr w:type="spellStart"/>
      <w:r>
        <w:t>ptp</w:t>
      </w:r>
      <w:proofErr w:type="spellEnd"/>
      <w:r w:rsidR="00CF10AC">
        <w:t>”</w:t>
      </w:r>
      <w:r>
        <w:t xml:space="preserve">, rather than </w:t>
      </w:r>
      <w:r w:rsidR="00CF10AC">
        <w:t>“</w:t>
      </w:r>
      <w:proofErr w:type="spellStart"/>
      <w:r>
        <w:t>ptv</w:t>
      </w:r>
      <w:proofErr w:type="spellEnd"/>
      <w:r w:rsidR="00CF10AC">
        <w:t>”</w:t>
      </w:r>
      <w:r>
        <w:t xml:space="preserve">, </w:t>
      </w:r>
      <w:r w:rsidR="00E07A5A">
        <w:t>to represent</w:t>
      </w:r>
      <w:r>
        <w:t xml:space="preserve"> </w:t>
      </w:r>
      <w:r w:rsidR="00CF10AC">
        <w:t xml:space="preserve">the peak-to-valley statistic. That’s to be consistent with the </w:t>
      </w:r>
      <w:r w:rsidR="00CF10AC" w:rsidRPr="00CF10AC">
        <w:rPr>
          <w:rStyle w:val="Literal"/>
        </w:rPr>
        <w:t>NumPy</w:t>
      </w:r>
      <w:r w:rsidR="00CF10AC">
        <w:t xml:space="preserve"> built-in method for this calculation, which is called “peak-to-peak.”</w:t>
      </w:r>
    </w:p>
    <w:p w14:paraId="5D19FCB0" w14:textId="3C927FEF" w:rsidR="004F0A49" w:rsidRDefault="004F0A49" w:rsidP="00613C9B">
      <w:pPr>
        <w:pStyle w:val="Body"/>
      </w:pPr>
      <w:r>
        <w:t xml:space="preserve">At the end of the program, </w:t>
      </w:r>
      <w:commentRangeStart w:id="295"/>
      <w:del w:id="296" w:author="Lee Vaughan" w:date="2019-11-09T13:38:00Z">
        <w:r w:rsidDel="009D6AF0">
          <w:delText xml:space="preserve">you’ll find the </w:delText>
        </w:r>
      </w:del>
      <w:del w:id="297" w:author="Lee Vaughan" w:date="2019-11-09T13:36:00Z">
        <w:r w:rsidDel="00655E4E">
          <w:delText xml:space="preserve">overlapping </w:delText>
        </w:r>
      </w:del>
      <w:ins w:id="298" w:author="Lee Vaughan" w:date="2019-11-09T13:39:00Z">
        <w:r w:rsidR="009D6AF0">
          <w:t xml:space="preserve">you’ll place </w:t>
        </w:r>
      </w:ins>
      <w:r>
        <w:t xml:space="preserve">rectangles </w:t>
      </w:r>
      <w:ins w:id="299" w:author="Lee Vaughan" w:date="2019-11-09T13:37:00Z">
        <w:r w:rsidR="009D6AF0">
          <w:t>that occur in</w:t>
        </w:r>
      </w:ins>
      <w:ins w:id="300" w:author="Lee Vaughan" w:date="2019-11-09T13:38:00Z">
        <w:r w:rsidR="009D6AF0">
          <w:t xml:space="preserve"> both </w:t>
        </w:r>
      </w:ins>
      <w:del w:id="301" w:author="Lee Vaughan" w:date="2019-11-09T13:38:00Z">
        <w:r w:rsidDel="009D6AF0">
          <w:delText xml:space="preserve">between </w:delText>
        </w:r>
      </w:del>
      <w:r>
        <w:t>the sorted standard deviation and peak-to-valley lists</w:t>
      </w:r>
      <w:del w:id="302" w:author="Lee Vaughan" w:date="2019-11-10T14:53:00Z">
        <w:r w:rsidDel="009C158F">
          <w:delText xml:space="preserve"> </w:delText>
        </w:r>
      </w:del>
      <w:commentRangeEnd w:id="295"/>
      <w:r w:rsidR="004A630F">
        <w:rPr>
          <w:rStyle w:val="CommentReference"/>
          <w:rFonts w:asciiTheme="minorHAnsi" w:eastAsiaTheme="minorHAnsi" w:hAnsiTheme="minorHAnsi" w:cstheme="minorBidi"/>
        </w:rPr>
        <w:commentReference w:id="295"/>
      </w:r>
      <w:del w:id="303" w:author="Lee Vaughan" w:date="2019-11-09T13:39:00Z">
        <w:r w:rsidDel="009D6AF0">
          <w:delText>and place them</w:delText>
        </w:r>
      </w:del>
      <w:r>
        <w:t xml:space="preserve"> in a new list named </w:t>
      </w:r>
      <w:proofErr w:type="spellStart"/>
      <w:r w:rsidRPr="004F0A49">
        <w:rPr>
          <w:rStyle w:val="Literal"/>
        </w:rPr>
        <w:t>high_graded_rects</w:t>
      </w:r>
      <w:proofErr w:type="spellEnd"/>
      <w:r>
        <w:t xml:space="preserve"> </w:t>
      </w:r>
      <w:r w:rsidRPr="00816989">
        <w:rPr>
          <w:rStyle w:val="Wingdings"/>
        </w:rPr>
        <w:sym w:font="Wingdings" w:char="F091"/>
      </w:r>
      <w:r>
        <w:t xml:space="preserve">. This list </w:t>
      </w:r>
      <w:r w:rsidR="004A630F">
        <w:t>will contain the</w:t>
      </w:r>
      <w:r>
        <w:t xml:space="preserve"> numbers </w:t>
      </w:r>
      <w:r w:rsidR="004A630F">
        <w:t>of the</w:t>
      </w:r>
      <w:r>
        <w:t xml:space="preserve"> rectangles with the lowest combined scores</w:t>
      </w:r>
      <w:r w:rsidR="008C4419">
        <w:t xml:space="preserve">. These </w:t>
      </w:r>
      <w:r w:rsidR="00F1323D">
        <w:t xml:space="preserve">rectangles </w:t>
      </w:r>
      <w:r w:rsidR="008C4419">
        <w:t>will be</w:t>
      </w:r>
      <w:r>
        <w:t xml:space="preserve"> the best places to look for landing ellipses.</w:t>
      </w:r>
    </w:p>
    <w:p w14:paraId="48FFDDAE" w14:textId="3AD3CEE9" w:rsidR="00187583" w:rsidRDefault="00A7410E" w:rsidP="00A7410E">
      <w:pPr>
        <w:pStyle w:val="HeadC"/>
      </w:pPr>
      <w:bookmarkStart w:id="304" w:name="_Toc23926140"/>
      <w:r>
        <w:t>Calculating Rectangle Statistics</w:t>
      </w:r>
      <w:bookmarkEnd w:id="304"/>
    </w:p>
    <w:p w14:paraId="1AE82BB6" w14:textId="3519818E" w:rsidR="00641AC0" w:rsidRDefault="00D8793B" w:rsidP="00477377">
      <w:pPr>
        <w:pStyle w:val="BodyFirst"/>
      </w:pPr>
      <w:r>
        <w:t>S</w:t>
      </w:r>
      <w:r w:rsidR="00A7410E">
        <w:t xml:space="preserve">till in the </w:t>
      </w:r>
      <w:r w:rsidR="00A7410E" w:rsidRPr="00A7410E">
        <w:rPr>
          <w:rStyle w:val="Literal"/>
        </w:rPr>
        <w:t>Search</w:t>
      </w:r>
      <w:r w:rsidR="00A7410E">
        <w:t xml:space="preserve"> class, </w:t>
      </w:r>
      <w:proofErr w:type="gramStart"/>
      <w:r>
        <w:t>Listing</w:t>
      </w:r>
      <w:proofErr w:type="gramEnd"/>
      <w:r>
        <w:t xml:space="preserve"> 7-4 </w:t>
      </w:r>
      <w:r w:rsidR="00844EBD">
        <w:t xml:space="preserve">defines a method </w:t>
      </w:r>
      <w:r>
        <w:t xml:space="preserve">that </w:t>
      </w:r>
      <w:r w:rsidR="00844EBD">
        <w:t>calculat</w:t>
      </w:r>
      <w:r>
        <w:t>es</w:t>
      </w:r>
      <w:r w:rsidR="00844EBD">
        <w:t xml:space="preserve"> statistics in a rectangle, add</w:t>
      </w:r>
      <w:r>
        <w:t>s</w:t>
      </w:r>
      <w:r w:rsidR="00844EBD">
        <w:t xml:space="preserve"> the statistics to the appropriate dictionary, and </w:t>
      </w:r>
      <w:commentRangeStart w:id="305"/>
      <w:r w:rsidR="00844EBD">
        <w:t xml:space="preserve">then </w:t>
      </w:r>
      <w:ins w:id="306" w:author="Lee Vaughan" w:date="2019-11-09T13:45:00Z">
        <w:r w:rsidR="00F97A9D">
          <w:t>moves to the next rectangle and repeats the process</w:t>
        </w:r>
      </w:ins>
      <w:del w:id="307" w:author="Lee Vaughan" w:date="2019-11-09T13:44:00Z">
        <w:r w:rsidR="00844EBD" w:rsidDel="00F97A9D">
          <w:delText>mov</w:delText>
        </w:r>
        <w:r w:rsidDel="00F97A9D">
          <w:delText>es</w:delText>
        </w:r>
        <w:r w:rsidR="00844EBD" w:rsidDel="00F97A9D">
          <w:delText xml:space="preserve"> the rectangle</w:delText>
        </w:r>
      </w:del>
      <w:r w:rsidR="00844EBD">
        <w:t xml:space="preserve">. </w:t>
      </w:r>
      <w:commentRangeEnd w:id="305"/>
      <w:r>
        <w:rPr>
          <w:rStyle w:val="CommentReference"/>
          <w:rFonts w:asciiTheme="minorHAnsi" w:eastAsiaTheme="minorHAnsi" w:hAnsiTheme="minorHAnsi" w:cstheme="minorBidi"/>
        </w:rPr>
        <w:commentReference w:id="305"/>
      </w:r>
      <w:r>
        <w:t>The method honors t</w:t>
      </w:r>
      <w:r w:rsidR="00844EBD">
        <w:t xml:space="preserve">he elevation limit </w:t>
      </w:r>
      <w:r>
        <w:t>by using the</w:t>
      </w:r>
      <w:r w:rsidR="00844EBD">
        <w:t xml:space="preserve"> rectangles in low-lying areas </w:t>
      </w:r>
      <w:r>
        <w:t>only</w:t>
      </w:r>
      <w:r w:rsidDel="00D8793B">
        <w:t xml:space="preserve"> </w:t>
      </w:r>
      <w:r w:rsidR="00844EBD">
        <w:t>to populate the dictionaries.</w:t>
      </w:r>
    </w:p>
    <w:p w14:paraId="57E1B43E" w14:textId="77777777" w:rsidR="00A7410E" w:rsidRDefault="000074D4" w:rsidP="00F246E0">
      <w:pPr>
        <w:pStyle w:val="CodeA"/>
      </w:pPr>
      <w:r>
        <w:t xml:space="preserve">  </w:t>
      </w:r>
      <w:r w:rsidR="00844EBD" w:rsidRPr="00844EBD">
        <w:rPr>
          <w:rStyle w:val="Wingdings"/>
        </w:rPr>
        <w:sym w:font="Wingdings" w:char="F08C"/>
      </w:r>
      <w:r w:rsidR="00A7410E">
        <w:t>def run_rect_stats(self):</w:t>
      </w:r>
    </w:p>
    <w:p w14:paraId="08CC812C" w14:textId="77777777" w:rsidR="00A7410E" w:rsidRDefault="000074D4" w:rsidP="00293EE7">
      <w:pPr>
        <w:pStyle w:val="CodeB"/>
      </w:pPr>
      <w:r>
        <w:t xml:space="preserve">    </w:t>
      </w:r>
      <w:r w:rsidR="00A7410E">
        <w:t>"""Define rectangular search areas and calculate internal stats."""</w:t>
      </w:r>
    </w:p>
    <w:p w14:paraId="288435E0" w14:textId="77777777" w:rsidR="00A7410E" w:rsidRDefault="000074D4" w:rsidP="00293EE7">
      <w:pPr>
        <w:pStyle w:val="CodeB"/>
      </w:pPr>
      <w:r>
        <w:t xml:space="preserve">    </w:t>
      </w:r>
      <w:r w:rsidR="00844EBD" w:rsidRPr="00844EBD">
        <w:rPr>
          <w:rStyle w:val="Wingdings"/>
        </w:rPr>
        <w:sym w:font="Wingdings" w:char="F08D"/>
      </w:r>
      <w:r w:rsidR="00A7410E">
        <w:t xml:space="preserve">ul_x, ul_y = </w:t>
      </w:r>
      <w:r w:rsidR="009D22E9">
        <w:t>0, LAT_30_N</w:t>
      </w:r>
    </w:p>
    <w:p w14:paraId="73139163" w14:textId="77777777" w:rsidR="00A7410E" w:rsidRDefault="000074D4" w:rsidP="00293EE7">
      <w:pPr>
        <w:pStyle w:val="CodeB"/>
      </w:pPr>
      <w:r>
        <w:t xml:space="preserve">    </w:t>
      </w:r>
      <w:r w:rsidR="00A7410E">
        <w:t xml:space="preserve">lr_x, lr_y = </w:t>
      </w:r>
      <w:r w:rsidR="009D22E9">
        <w:t>RECT_WIDTH, LAT_30_N + RECT_HT</w:t>
      </w:r>
    </w:p>
    <w:p w14:paraId="50BD79F3" w14:textId="77777777" w:rsidR="00A7410E" w:rsidRDefault="000074D4" w:rsidP="00293EE7">
      <w:pPr>
        <w:pStyle w:val="CodeB"/>
      </w:pPr>
      <w:r>
        <w:t xml:space="preserve">    </w:t>
      </w:r>
      <w:r w:rsidR="00844EBD" w:rsidRPr="00844EBD">
        <w:rPr>
          <w:rStyle w:val="Wingdings"/>
        </w:rPr>
        <w:sym w:font="Wingdings" w:char="F08E"/>
      </w:r>
      <w:r w:rsidR="00A7410E">
        <w:t>rect_num = 1</w:t>
      </w:r>
    </w:p>
    <w:p w14:paraId="0FFC4A34" w14:textId="77777777" w:rsidR="00A7410E" w:rsidRDefault="000074D4" w:rsidP="00293EE7">
      <w:pPr>
        <w:pStyle w:val="CodeB"/>
      </w:pPr>
      <w:r>
        <w:t xml:space="preserve">  </w:t>
      </w:r>
      <w:r w:rsidR="00A7410E">
        <w:t xml:space="preserve"> </w:t>
      </w:r>
    </w:p>
    <w:p w14:paraId="5CB76815" w14:textId="77777777" w:rsidR="00A7410E" w:rsidRDefault="000074D4" w:rsidP="00293EE7">
      <w:pPr>
        <w:pStyle w:val="CodeB"/>
      </w:pPr>
      <w:r>
        <w:t xml:space="preserve">    </w:t>
      </w:r>
      <w:r w:rsidR="00844EBD" w:rsidRPr="00844EBD">
        <w:rPr>
          <w:rStyle w:val="Wingdings"/>
        </w:rPr>
        <w:sym w:font="Wingdings" w:char="F08F"/>
      </w:r>
      <w:r w:rsidR="00A7410E">
        <w:t>while True:</w:t>
      </w:r>
    </w:p>
    <w:p w14:paraId="0320DA81" w14:textId="77777777" w:rsidR="00A7410E" w:rsidRDefault="000074D4" w:rsidP="00293EE7">
      <w:pPr>
        <w:pStyle w:val="CodeB"/>
      </w:pPr>
      <w:r>
        <w:t xml:space="preserve">      </w:t>
      </w:r>
      <w:r w:rsidR="00844EBD" w:rsidRPr="00844EBD">
        <w:rPr>
          <w:rStyle w:val="Wingdings"/>
        </w:rPr>
        <w:sym w:font="Wingdings" w:char="F090"/>
      </w:r>
      <w:r w:rsidR="00A7410E">
        <w:t>rect_img = IMG_GRAY[ul_y : lr_y, ul_x : lr_x]</w:t>
      </w:r>
    </w:p>
    <w:p w14:paraId="1E6B376B" w14:textId="77777777" w:rsidR="00A7410E" w:rsidRDefault="000074D4" w:rsidP="00293EE7">
      <w:pPr>
        <w:pStyle w:val="CodeB"/>
      </w:pPr>
      <w:r>
        <w:t xml:space="preserve">      </w:t>
      </w:r>
      <w:r w:rsidR="00844EBD" w:rsidRPr="00844EBD">
        <w:rPr>
          <w:rStyle w:val="Wingdings"/>
        </w:rPr>
        <w:sym w:font="Wingdings" w:char="F091"/>
      </w:r>
      <w:r w:rsidR="00A7410E">
        <w:t>self.rect_coords[rect_num] = [ul_x, ul_y, lr_x, lr_y]</w:t>
      </w:r>
    </w:p>
    <w:p w14:paraId="1239D254" w14:textId="77777777" w:rsidR="00A7410E" w:rsidRDefault="000074D4" w:rsidP="00293EE7">
      <w:pPr>
        <w:pStyle w:val="CodeB"/>
      </w:pPr>
      <w:r>
        <w:t xml:space="preserve">      </w:t>
      </w:r>
      <w:r w:rsidR="00844EBD" w:rsidRPr="00844EBD">
        <w:rPr>
          <w:rStyle w:val="Wingdings"/>
        </w:rPr>
        <w:sym w:font="Wingdings" w:char="F092"/>
      </w:r>
      <w:r w:rsidR="00A7410E">
        <w:t>if np.mean(rect_img) &lt;= MAX_ELEV_LIMIT:</w:t>
      </w:r>
    </w:p>
    <w:p w14:paraId="4F468B73" w14:textId="77777777" w:rsidR="00A7410E" w:rsidRDefault="000074D4" w:rsidP="00293EE7">
      <w:pPr>
        <w:pStyle w:val="CodeB"/>
      </w:pPr>
      <w:r>
        <w:t xml:space="preserve">        </w:t>
      </w:r>
      <w:r w:rsidR="00A7410E">
        <w:t>self.rect_means[rect_num] = np.mean(rect_img)</w:t>
      </w:r>
    </w:p>
    <w:p w14:paraId="606097B0" w14:textId="77777777" w:rsidR="00A7410E" w:rsidRDefault="000074D4" w:rsidP="00293EE7">
      <w:pPr>
        <w:pStyle w:val="CodeB"/>
      </w:pPr>
      <w:r>
        <w:t xml:space="preserve">        </w:t>
      </w:r>
      <w:r w:rsidR="00A7410E">
        <w:t>self.rect_ptps[rect_num] = np.ptp(rect_img)</w:t>
      </w:r>
    </w:p>
    <w:p w14:paraId="74A81DC4" w14:textId="77777777" w:rsidR="00A7410E" w:rsidRDefault="000074D4" w:rsidP="00293EE7">
      <w:pPr>
        <w:pStyle w:val="CodeB"/>
      </w:pPr>
      <w:r>
        <w:t xml:space="preserve">        </w:t>
      </w:r>
      <w:r w:rsidR="00A7410E">
        <w:t>self.rect_stds[rect_num] = np.std(rect_img)</w:t>
      </w:r>
    </w:p>
    <w:p w14:paraId="708AD871" w14:textId="77777777" w:rsidR="00A7410E" w:rsidRDefault="000074D4" w:rsidP="00293EE7">
      <w:pPr>
        <w:pStyle w:val="CodeB"/>
      </w:pPr>
      <w:r>
        <w:t xml:space="preserve">      </w:t>
      </w:r>
      <w:r w:rsidR="00844EBD" w:rsidRPr="00844EBD">
        <w:rPr>
          <w:rStyle w:val="Wingdings"/>
        </w:rPr>
        <w:sym w:font="Wingdings" w:char="F093"/>
      </w:r>
      <w:r w:rsidR="00A7410E">
        <w:t>rect_num += 1</w:t>
      </w:r>
    </w:p>
    <w:p w14:paraId="199E6B27" w14:textId="77777777" w:rsidR="00A7410E" w:rsidRDefault="00A7410E" w:rsidP="00293EE7">
      <w:pPr>
        <w:pStyle w:val="CodeB"/>
      </w:pPr>
    </w:p>
    <w:p w14:paraId="6D8173A2" w14:textId="77777777" w:rsidR="00A7410E" w:rsidRDefault="000074D4" w:rsidP="00293EE7">
      <w:pPr>
        <w:pStyle w:val="CodeB"/>
      </w:pPr>
      <w:r>
        <w:t xml:space="preserve">     </w:t>
      </w:r>
      <w:r w:rsidR="00A7410E">
        <w:t xml:space="preserve"> # Move the rectangle.</w:t>
      </w:r>
    </w:p>
    <w:p w14:paraId="1A3DFE19" w14:textId="77777777" w:rsidR="00A7410E" w:rsidRDefault="000074D4" w:rsidP="00293EE7">
      <w:pPr>
        <w:pStyle w:val="CodeB"/>
      </w:pPr>
      <w:r>
        <w:t xml:space="preserve">      </w:t>
      </w:r>
      <w:r w:rsidR="00A7410E">
        <w:t>ul_x += STEP_X</w:t>
      </w:r>
    </w:p>
    <w:p w14:paraId="5749BC74" w14:textId="77777777" w:rsidR="00A7410E" w:rsidRDefault="000074D4" w:rsidP="00293EE7">
      <w:pPr>
        <w:pStyle w:val="CodeB"/>
      </w:pPr>
      <w:r>
        <w:t xml:space="preserve">      </w:t>
      </w:r>
      <w:r w:rsidR="00A7410E">
        <w:t>lr_x = ul_x + RECT_WIDTH</w:t>
      </w:r>
    </w:p>
    <w:p w14:paraId="42CF90E5" w14:textId="77777777" w:rsidR="00A7410E" w:rsidRDefault="000074D4" w:rsidP="00293EE7">
      <w:pPr>
        <w:pStyle w:val="CodeB"/>
      </w:pPr>
      <w:r>
        <w:t xml:space="preserve">      </w:t>
      </w:r>
      <w:r w:rsidR="00844EBD" w:rsidRPr="00844EBD">
        <w:rPr>
          <w:rStyle w:val="Wingdings"/>
        </w:rPr>
        <w:sym w:font="Wingdings" w:char="F094"/>
      </w:r>
      <w:r w:rsidR="00A7410E">
        <w:t>if lr_x &gt; IMG_WIDTH:</w:t>
      </w:r>
    </w:p>
    <w:p w14:paraId="2FF68A78" w14:textId="77777777" w:rsidR="00A7410E" w:rsidRDefault="000074D4" w:rsidP="00293EE7">
      <w:pPr>
        <w:pStyle w:val="CodeB"/>
      </w:pPr>
      <w:r>
        <w:t xml:space="preserve">        </w:t>
      </w:r>
      <w:r w:rsidR="00A7410E">
        <w:t>ul_x = 0</w:t>
      </w:r>
    </w:p>
    <w:p w14:paraId="202AD8F0" w14:textId="77777777" w:rsidR="00A7410E" w:rsidRDefault="000074D4" w:rsidP="00293EE7">
      <w:pPr>
        <w:pStyle w:val="CodeB"/>
      </w:pPr>
      <w:r>
        <w:t xml:space="preserve">        </w:t>
      </w:r>
      <w:r w:rsidR="00A7410E">
        <w:t>ul_y += STEP_Y</w:t>
      </w:r>
    </w:p>
    <w:p w14:paraId="26D143A2" w14:textId="77777777" w:rsidR="00A7410E" w:rsidRDefault="000074D4" w:rsidP="00293EE7">
      <w:pPr>
        <w:pStyle w:val="CodeB"/>
      </w:pPr>
      <w:r>
        <w:lastRenderedPageBreak/>
        <w:t xml:space="preserve">        </w:t>
      </w:r>
      <w:r w:rsidR="00A7410E">
        <w:t>lr_x = RECT_WIDTH</w:t>
      </w:r>
    </w:p>
    <w:p w14:paraId="451C6C87" w14:textId="77777777" w:rsidR="00A7410E" w:rsidRDefault="000074D4" w:rsidP="00293EE7">
      <w:pPr>
        <w:pStyle w:val="CodeB"/>
      </w:pPr>
      <w:r>
        <w:t xml:space="preserve">        </w:t>
      </w:r>
      <w:r w:rsidR="00A7410E">
        <w:t>lr_y += STEP_Y</w:t>
      </w:r>
    </w:p>
    <w:p w14:paraId="6E7C463D" w14:textId="77777777" w:rsidR="00A7410E" w:rsidRDefault="000074D4" w:rsidP="00293EE7">
      <w:pPr>
        <w:pStyle w:val="CodeB"/>
      </w:pPr>
      <w:r>
        <w:t xml:space="preserve">      </w:t>
      </w:r>
      <w:r w:rsidR="00844EBD" w:rsidRPr="00844EBD">
        <w:rPr>
          <w:rStyle w:val="Wingdings"/>
        </w:rPr>
        <w:sym w:font="Wingdings" w:char="F095"/>
      </w:r>
      <w:r w:rsidR="00A7410E">
        <w:t>if lr_y &gt; LAT_30_S + STEP_Y:</w:t>
      </w:r>
    </w:p>
    <w:p w14:paraId="309F9224" w14:textId="77777777" w:rsidR="00912747" w:rsidRDefault="000074D4" w:rsidP="001539D6">
      <w:pPr>
        <w:pStyle w:val="CodeC"/>
      </w:pPr>
      <w:r>
        <w:t xml:space="preserve">        </w:t>
      </w:r>
      <w:r w:rsidR="00A7410E">
        <w:t>break</w:t>
      </w:r>
    </w:p>
    <w:p w14:paraId="74B62BD8" w14:textId="77777777" w:rsidR="00E21890" w:rsidRDefault="00E21890" w:rsidP="00E21890">
      <w:pPr>
        <w:pStyle w:val="Listing"/>
      </w:pPr>
      <w:r>
        <w:t xml:space="preserve">Listing 7-4: Calculates rectangle statistics and moves the rectangle, </w:t>
      </w:r>
      <w:r>
        <w:rPr>
          <w:rStyle w:val="EmphasisRevCaption"/>
        </w:rPr>
        <w:t>site_selector</w:t>
      </w:r>
      <w:r w:rsidRPr="00A031AC">
        <w:rPr>
          <w:rStyle w:val="EmphasisRevCaption"/>
        </w:rPr>
        <w:t>.py</w:t>
      </w:r>
      <w:r>
        <w:rPr>
          <w:rStyle w:val="EmphasisItalic"/>
        </w:rPr>
        <w:t xml:space="preserve"> </w:t>
      </w:r>
      <w:r>
        <w:t>(Part 4)</w:t>
      </w:r>
    </w:p>
    <w:p w14:paraId="0BBCE33A" w14:textId="56ECE221" w:rsidR="002C29DB" w:rsidRDefault="00E82DA2" w:rsidP="00613C9B">
      <w:pPr>
        <w:pStyle w:val="Body"/>
      </w:pPr>
      <w:r>
        <w:t xml:space="preserve">Define the </w:t>
      </w:r>
      <w:proofErr w:type="spellStart"/>
      <w:r w:rsidRPr="00E82DA2">
        <w:rPr>
          <w:rStyle w:val="Literal"/>
        </w:rPr>
        <w:t>run_rect</w:t>
      </w:r>
      <w:r>
        <w:rPr>
          <w:rStyle w:val="Literal"/>
        </w:rPr>
        <w:t>_</w:t>
      </w:r>
      <w:proofErr w:type="gramStart"/>
      <w:r w:rsidRPr="00E82DA2">
        <w:rPr>
          <w:rStyle w:val="Literal"/>
        </w:rPr>
        <w:t>s</w:t>
      </w:r>
      <w:r>
        <w:rPr>
          <w:rStyle w:val="Literal"/>
        </w:rPr>
        <w:t>tats</w:t>
      </w:r>
      <w:proofErr w:type="spellEnd"/>
      <w:r w:rsidRPr="00E82DA2">
        <w:rPr>
          <w:rStyle w:val="Literal"/>
        </w:rPr>
        <w:t>(</w:t>
      </w:r>
      <w:proofErr w:type="gramEnd"/>
      <w:r w:rsidRPr="00E82DA2">
        <w:rPr>
          <w:rStyle w:val="Literal"/>
        </w:rPr>
        <w:t>)</w:t>
      </w:r>
      <w:r>
        <w:t xml:space="preserve"> method</w:t>
      </w:r>
      <w:r w:rsidR="00D8793B">
        <w:t>, which</w:t>
      </w:r>
      <w:r>
        <w:t xml:space="preserve"> takes </w:t>
      </w:r>
      <w:r w:rsidRPr="00E82DA2">
        <w:rPr>
          <w:rStyle w:val="Literal"/>
        </w:rPr>
        <w:t>self</w:t>
      </w:r>
      <w:r>
        <w:t xml:space="preserve"> as an argument </w:t>
      </w:r>
      <w:r w:rsidRPr="00844EBD">
        <w:rPr>
          <w:rStyle w:val="Wingdings"/>
        </w:rPr>
        <w:sym w:font="Wingdings" w:char="F08C"/>
      </w:r>
      <w:r>
        <w:t xml:space="preserve">. Then assign local </w:t>
      </w:r>
      <w:r w:rsidR="00681B57">
        <w:t>variables</w:t>
      </w:r>
      <w:r>
        <w:t xml:space="preserve"> for the upper</w:t>
      </w:r>
      <w:r w:rsidR="00D8793B">
        <w:t>-</w:t>
      </w:r>
      <w:r>
        <w:t>left and lower</w:t>
      </w:r>
      <w:r w:rsidR="00D8793B">
        <w:t>-</w:t>
      </w:r>
      <w:r>
        <w:t>right corners of each rectangle</w:t>
      </w:r>
      <w:r w:rsidR="00C60C91">
        <w:t>.</w:t>
      </w:r>
      <w:r>
        <w:t xml:space="preserve"> </w:t>
      </w:r>
      <w:r w:rsidR="00C60C91">
        <w:t>I</w:t>
      </w:r>
      <w:r>
        <w:t>nitializ</w:t>
      </w:r>
      <w:r w:rsidR="00C60C91">
        <w:t>e</w:t>
      </w:r>
      <w:r>
        <w:t xml:space="preserve"> them using </w:t>
      </w:r>
      <w:r w:rsidR="009B7698">
        <w:t>a combination of coordinates and</w:t>
      </w:r>
      <w:r>
        <w:t xml:space="preserve"> constants </w:t>
      </w:r>
      <w:r w:rsidRPr="00844EBD">
        <w:rPr>
          <w:rStyle w:val="Wingdings"/>
        </w:rPr>
        <w:sym w:font="Wingdings" w:char="F08D"/>
      </w:r>
      <w:r>
        <w:t xml:space="preserve">. This will place the </w:t>
      </w:r>
      <w:r w:rsidR="00681B57">
        <w:t xml:space="preserve">first </w:t>
      </w:r>
      <w:r>
        <w:t xml:space="preserve">rectangle along the left side of the image with its top boundary </w:t>
      </w:r>
      <w:r w:rsidR="00C60C91">
        <w:t>at</w:t>
      </w:r>
      <w:r>
        <w:t xml:space="preserve"> 30</w:t>
      </w:r>
      <w:r w:rsidRPr="00E82DA2">
        <w:rPr>
          <w:vertAlign w:val="superscript"/>
        </w:rPr>
        <w:t>o</w:t>
      </w:r>
      <w:r>
        <w:t xml:space="preserve"> North latitude. </w:t>
      </w:r>
    </w:p>
    <w:p w14:paraId="6865CEF5" w14:textId="5865A79D" w:rsidR="00681B57" w:rsidRDefault="00C60C91" w:rsidP="00613C9B">
      <w:pPr>
        <w:pStyle w:val="Body"/>
      </w:pPr>
      <w:r>
        <w:t>K</w:t>
      </w:r>
      <w:r w:rsidR="00681B57">
        <w:t>eep track of the rectangles</w:t>
      </w:r>
      <w:r>
        <w:t xml:space="preserve"> by numbering them, starting with 1</w:t>
      </w:r>
      <w:r w:rsidR="00681B57">
        <w:t xml:space="preserve"> </w:t>
      </w:r>
      <w:r w:rsidR="00681B57" w:rsidRPr="00844EBD">
        <w:rPr>
          <w:rStyle w:val="Wingdings"/>
        </w:rPr>
        <w:sym w:font="Wingdings" w:char="F08E"/>
      </w:r>
      <w:r w:rsidR="00681B57">
        <w:t>. Th</w:t>
      </w:r>
      <w:r w:rsidR="008D0E84">
        <w:t>ese</w:t>
      </w:r>
      <w:r w:rsidR="00681B57">
        <w:t xml:space="preserve"> number</w:t>
      </w:r>
      <w:r w:rsidR="008D0E84">
        <w:t>s</w:t>
      </w:r>
      <w:r w:rsidR="00681B57">
        <w:t xml:space="preserve"> will serve as the key</w:t>
      </w:r>
      <w:r w:rsidR="008D0E84">
        <w:t>s</w:t>
      </w:r>
      <w:r w:rsidR="00681B57">
        <w:t xml:space="preserve"> for the dictionaries used to record coordinates and stats. You’ll also </w:t>
      </w:r>
      <w:r w:rsidR="008D0E84">
        <w:t xml:space="preserve">use them to identify the rectangles on the map, </w:t>
      </w:r>
      <w:commentRangeStart w:id="308"/>
      <w:r w:rsidR="008D0E84">
        <w:t xml:space="preserve">as </w:t>
      </w:r>
      <w:r>
        <w:t>I</w:t>
      </w:r>
      <w:ins w:id="309" w:author="Frances" w:date="2019-11-07T10:39:00Z">
        <w:r>
          <w:t xml:space="preserve"> </w:t>
        </w:r>
      </w:ins>
      <w:r w:rsidR="004E1837">
        <w:t>demonstrated</w:t>
      </w:r>
      <w:r w:rsidR="008D0E84">
        <w:t xml:space="preserve"> </w:t>
      </w:r>
      <w:r>
        <w:t xml:space="preserve">earlier </w:t>
      </w:r>
      <w:r w:rsidR="008D0E84">
        <w:t xml:space="preserve">in </w:t>
      </w:r>
      <w:r w:rsidR="00681B57">
        <w:t>Figure 7-</w:t>
      </w:r>
      <w:r w:rsidR="005216D7">
        <w:t>11</w:t>
      </w:r>
      <w:r w:rsidR="008D0E84">
        <w:t>.</w:t>
      </w:r>
      <w:commentRangeEnd w:id="308"/>
      <w:r>
        <w:rPr>
          <w:rStyle w:val="CommentReference"/>
          <w:rFonts w:asciiTheme="minorHAnsi" w:eastAsiaTheme="minorHAnsi" w:hAnsiTheme="minorHAnsi" w:cstheme="minorBidi"/>
        </w:rPr>
        <w:commentReference w:id="308"/>
      </w:r>
    </w:p>
    <w:p w14:paraId="24C17143" w14:textId="77777777" w:rsidR="00A00C67" w:rsidRDefault="00A00C67" w:rsidP="00613C9B">
      <w:pPr>
        <w:pStyle w:val="Body"/>
      </w:pPr>
      <w:r>
        <w:t xml:space="preserve">Now, start a </w:t>
      </w:r>
      <w:r w:rsidRPr="00A00C67">
        <w:rPr>
          <w:rStyle w:val="Literal"/>
        </w:rPr>
        <w:t>while</w:t>
      </w:r>
      <w:r>
        <w:t xml:space="preserve"> loop that will automate the process of moving the rectangles and recording their statistics </w:t>
      </w:r>
      <w:r w:rsidRPr="00844EBD">
        <w:rPr>
          <w:rStyle w:val="Wingdings"/>
        </w:rPr>
        <w:sym w:font="Wingdings" w:char="F08F"/>
      </w:r>
      <w:r>
        <w:t xml:space="preserve">. This loop will run until </w:t>
      </w:r>
      <w:r w:rsidR="00EB4010">
        <w:t xml:space="preserve">more than </w:t>
      </w:r>
      <w:r>
        <w:t>half of a rectangle extends below latitude 30</w:t>
      </w:r>
      <w:r w:rsidRPr="00A00C67">
        <w:rPr>
          <w:vertAlign w:val="superscript"/>
        </w:rPr>
        <w:t>o</w:t>
      </w:r>
      <w:r>
        <w:t xml:space="preserve"> </w:t>
      </w:r>
      <w:proofErr w:type="gramStart"/>
      <w:r>
        <w:t>South,</w:t>
      </w:r>
      <w:proofErr w:type="gramEnd"/>
      <w:r>
        <w:t xml:space="preserve"> at which time </w:t>
      </w:r>
      <w:r w:rsidR="005216D7">
        <w:t>the loop</w:t>
      </w:r>
      <w:r>
        <w:t xml:space="preserve"> will </w:t>
      </w:r>
      <w:r w:rsidRPr="00A00C67">
        <w:rPr>
          <w:rStyle w:val="Literal"/>
        </w:rPr>
        <w:t>break</w:t>
      </w:r>
      <w:r>
        <w:t>.</w:t>
      </w:r>
    </w:p>
    <w:p w14:paraId="2C22CC2A" w14:textId="1D086E90" w:rsidR="00924A52" w:rsidRDefault="006A01AE" w:rsidP="00613C9B">
      <w:pPr>
        <w:pStyle w:val="Body"/>
      </w:pPr>
      <w:r>
        <w:t xml:space="preserve">As mentioned previously, OpenCV stores images as </w:t>
      </w:r>
      <w:r w:rsidRPr="006A01AE">
        <w:rPr>
          <w:rStyle w:val="Literal"/>
        </w:rPr>
        <w:t>NumPy</w:t>
      </w:r>
      <w:r>
        <w:t xml:space="preserve"> arrays. </w:t>
      </w:r>
      <w:r w:rsidR="0016046B">
        <w:t>To calculate the stats</w:t>
      </w:r>
      <w:r>
        <w:t xml:space="preserve"> within the active rectangle, </w:t>
      </w:r>
      <w:r w:rsidR="0016046B">
        <w:t xml:space="preserve">rather than the whole image, </w:t>
      </w:r>
      <w:r>
        <w:t xml:space="preserve">create a subarray using </w:t>
      </w:r>
      <w:r w:rsidR="0016046B">
        <w:t xml:space="preserve">normal slicing </w:t>
      </w:r>
      <w:r w:rsidR="0016046B" w:rsidRPr="00844EBD">
        <w:rPr>
          <w:rStyle w:val="Wingdings"/>
        </w:rPr>
        <w:sym w:font="Wingdings" w:char="F090"/>
      </w:r>
      <w:r w:rsidR="0016046B">
        <w:t>.</w:t>
      </w:r>
      <w:r w:rsidR="00224D1A">
        <w:t xml:space="preserve"> </w:t>
      </w:r>
      <w:r w:rsidR="00924A52">
        <w:t xml:space="preserve">Call this subarray </w:t>
      </w:r>
      <w:proofErr w:type="spellStart"/>
      <w:r w:rsidR="00924A52" w:rsidRPr="00924A52">
        <w:rPr>
          <w:rStyle w:val="Literal"/>
        </w:rPr>
        <w:t>rect_img</w:t>
      </w:r>
      <w:proofErr w:type="spellEnd"/>
      <w:r w:rsidR="00924A52">
        <w:t xml:space="preserve">, for “rectangular image.” </w:t>
      </w:r>
      <w:r w:rsidR="00224D1A">
        <w:t>Then</w:t>
      </w:r>
      <w:r w:rsidR="005216D7">
        <w:t>,</w:t>
      </w:r>
      <w:r w:rsidR="00224D1A">
        <w:t xml:space="preserve"> add the rectangle number and these coordinates to the </w:t>
      </w:r>
      <w:proofErr w:type="spellStart"/>
      <w:r w:rsidR="00224D1A" w:rsidRPr="00224D1A">
        <w:rPr>
          <w:rStyle w:val="Literal"/>
        </w:rPr>
        <w:t>rect_coords</w:t>
      </w:r>
      <w:proofErr w:type="spellEnd"/>
      <w:r w:rsidR="00224D1A">
        <w:t xml:space="preserve"> dictionary </w:t>
      </w:r>
      <w:r w:rsidR="00224D1A" w:rsidRPr="00844EBD">
        <w:rPr>
          <w:rStyle w:val="Wingdings"/>
        </w:rPr>
        <w:sym w:font="Wingdings" w:char="F091"/>
      </w:r>
      <w:r w:rsidR="00224D1A">
        <w:t>. You’ll want to keep a record of</w:t>
      </w:r>
      <w:commentRangeStart w:id="310"/>
      <w:r w:rsidR="00224D1A">
        <w:t xml:space="preserve"> these</w:t>
      </w:r>
      <w:ins w:id="311" w:author="Lee Vaughan" w:date="2019-11-09T13:49:00Z">
        <w:r w:rsidR="005A5E41">
          <w:t xml:space="preserve"> coordinates</w:t>
        </w:r>
      </w:ins>
      <w:r w:rsidR="00224D1A">
        <w:t xml:space="preserve"> </w:t>
      </w:r>
      <w:commentRangeEnd w:id="310"/>
      <w:r w:rsidR="00C60C91">
        <w:rPr>
          <w:rStyle w:val="CommentReference"/>
          <w:rFonts w:asciiTheme="minorHAnsi" w:eastAsiaTheme="minorHAnsi" w:hAnsiTheme="minorHAnsi" w:cstheme="minorBidi"/>
        </w:rPr>
        <w:commentReference w:id="310"/>
      </w:r>
      <w:r w:rsidR="00224D1A">
        <w:t xml:space="preserve">for the NASA staff, who’ll </w:t>
      </w:r>
      <w:r w:rsidR="00924A52">
        <w:t>use your rectangles as the starting point for more detailed investigations</w:t>
      </w:r>
      <w:r w:rsidR="005216D7">
        <w:t xml:space="preserve"> later</w:t>
      </w:r>
      <w:r w:rsidR="00924A52">
        <w:t>.</w:t>
      </w:r>
    </w:p>
    <w:p w14:paraId="4DFF4345" w14:textId="77777777" w:rsidR="006A01AE" w:rsidRDefault="00924A52" w:rsidP="00613C9B">
      <w:pPr>
        <w:pStyle w:val="Body"/>
      </w:pPr>
      <w:r>
        <w:t xml:space="preserve">Next, start a conditional to check that the current rectangle is at or below the maximum elevation limit specified for the project </w:t>
      </w:r>
      <w:r w:rsidRPr="00844EBD">
        <w:rPr>
          <w:rStyle w:val="Wingdings"/>
        </w:rPr>
        <w:sym w:font="Wingdings" w:char="F092"/>
      </w:r>
      <w:r>
        <w:t xml:space="preserve">. As part of this statement, use </w:t>
      </w:r>
      <w:r w:rsidRPr="00C635E4">
        <w:rPr>
          <w:rStyle w:val="Literal"/>
        </w:rPr>
        <w:t>NumPy</w:t>
      </w:r>
      <w:r>
        <w:t xml:space="preserve"> to calculate the mean elevation for the </w:t>
      </w:r>
      <w:proofErr w:type="spellStart"/>
      <w:r w:rsidR="00C635E4" w:rsidRPr="00924A52">
        <w:rPr>
          <w:rStyle w:val="Literal"/>
        </w:rPr>
        <w:t>rect_img</w:t>
      </w:r>
      <w:proofErr w:type="spellEnd"/>
      <w:r w:rsidR="00C635E4">
        <w:t xml:space="preserve"> </w:t>
      </w:r>
      <w:r>
        <w:t>subarray</w:t>
      </w:r>
      <w:r w:rsidR="00C635E4">
        <w:t>.</w:t>
      </w:r>
    </w:p>
    <w:p w14:paraId="54C48A01" w14:textId="77777777" w:rsidR="00C635E4" w:rsidRDefault="00C635E4" w:rsidP="00613C9B">
      <w:pPr>
        <w:pStyle w:val="Body"/>
      </w:pPr>
      <w:r>
        <w:t xml:space="preserve">If the rectangle passes the </w:t>
      </w:r>
      <w:r w:rsidR="007D0E36">
        <w:t xml:space="preserve">elevation </w:t>
      </w:r>
      <w:r>
        <w:t xml:space="preserve">test, populate the three dictionaries with the coordinates, peak-to-valley, and standard deviation statistics, as appropriate. Note that you can perform the calculation as part of the process, using </w:t>
      </w:r>
      <w:proofErr w:type="spellStart"/>
      <w:r w:rsidRPr="00C635E4">
        <w:rPr>
          <w:rStyle w:val="Literal"/>
        </w:rPr>
        <w:t>np.ptp</w:t>
      </w:r>
      <w:proofErr w:type="spellEnd"/>
      <w:r>
        <w:t xml:space="preserve"> for peak-to-valley and </w:t>
      </w:r>
      <w:proofErr w:type="spellStart"/>
      <w:r w:rsidRPr="00C635E4">
        <w:rPr>
          <w:rStyle w:val="Literal"/>
        </w:rPr>
        <w:t>np.std</w:t>
      </w:r>
      <w:proofErr w:type="spellEnd"/>
      <w:r>
        <w:t xml:space="preserve"> for standard deviation.</w:t>
      </w:r>
    </w:p>
    <w:p w14:paraId="12EF1D56" w14:textId="4D530F1C" w:rsidR="00534199" w:rsidRDefault="00534199" w:rsidP="00613C9B">
      <w:pPr>
        <w:pStyle w:val="Body"/>
        <w:rPr>
          <w:ins w:id="312" w:author="Lee Vaughan" w:date="2019-11-09T20:16:00Z"/>
        </w:rPr>
      </w:pPr>
      <w:r>
        <w:t xml:space="preserve">Next, advance the </w:t>
      </w:r>
      <w:proofErr w:type="spellStart"/>
      <w:r w:rsidRPr="00EB4010">
        <w:rPr>
          <w:rStyle w:val="Literal"/>
        </w:rPr>
        <w:t>rect_num</w:t>
      </w:r>
      <w:proofErr w:type="spellEnd"/>
      <w:r>
        <w:t xml:space="preserve"> variable by one </w:t>
      </w:r>
      <w:r w:rsidRPr="00844EBD">
        <w:rPr>
          <w:rStyle w:val="Wingdings"/>
        </w:rPr>
        <w:sym w:font="Wingdings" w:char="F093"/>
      </w:r>
      <w:r>
        <w:t xml:space="preserve"> and move the rectangle. Move the upper left x-coordinate by the step size, then shift the lower right x-coordinate by the width of the rectangle. You don’t want the rectangle to extend off the right side of the image, so check to see if </w:t>
      </w:r>
      <w:proofErr w:type="spellStart"/>
      <w:r w:rsidRPr="00534199">
        <w:rPr>
          <w:rStyle w:val="Literal"/>
        </w:rPr>
        <w:t>lr_x</w:t>
      </w:r>
      <w:proofErr w:type="spellEnd"/>
      <w:r>
        <w:t xml:space="preserve"> is greater than the image width </w:t>
      </w:r>
      <w:r w:rsidRPr="00844EBD">
        <w:rPr>
          <w:rStyle w:val="Wingdings"/>
        </w:rPr>
        <w:sym w:font="Wingdings" w:char="F094"/>
      </w:r>
      <w:r>
        <w:t xml:space="preserve">. If it is, </w:t>
      </w:r>
      <w:r w:rsidR="00EB4010">
        <w:t xml:space="preserve">set the upper left x-coordinate to </w:t>
      </w:r>
      <w:r w:rsidR="00EB4010" w:rsidRPr="00EB4010">
        <w:rPr>
          <w:rStyle w:val="Literal"/>
        </w:rPr>
        <w:t>0</w:t>
      </w:r>
      <w:r w:rsidR="00EB4010">
        <w:t xml:space="preserve"> to move the rectangle back to the starting position on the left </w:t>
      </w:r>
      <w:r w:rsidR="005216D7">
        <w:t xml:space="preserve">side </w:t>
      </w:r>
      <w:r w:rsidR="00EB4010">
        <w:t>of the screen</w:t>
      </w:r>
      <w:r w:rsidR="00FD57BB">
        <w:t>.</w:t>
      </w:r>
      <w:r w:rsidR="00EB4010">
        <w:t xml:space="preserve"> </w:t>
      </w:r>
      <w:r w:rsidR="00FD57BB">
        <w:t>Then</w:t>
      </w:r>
      <w:r w:rsidR="00EB4010">
        <w:t xml:space="preserve"> move its y-coordinates down so that the new </w:t>
      </w:r>
      <w:r w:rsidR="00EB4010">
        <w:lastRenderedPageBreak/>
        <w:t xml:space="preserve">rectangles </w:t>
      </w:r>
      <w:r w:rsidR="005216D7">
        <w:t>move</w:t>
      </w:r>
      <w:r w:rsidR="00EB4010">
        <w:t xml:space="preserve"> along a new row. If the bottom of this new row is more than half a rectangle height below 30</w:t>
      </w:r>
      <w:r w:rsidR="00EB4010" w:rsidRPr="00EB4010">
        <w:rPr>
          <w:vertAlign w:val="superscript"/>
        </w:rPr>
        <w:t>o</w:t>
      </w:r>
      <w:r w:rsidR="00EB4010">
        <w:t xml:space="preserve"> South latitude, you’ve fully sampled the </w:t>
      </w:r>
      <w:r w:rsidR="006E2CAB">
        <w:t>search area</w:t>
      </w:r>
      <w:r w:rsidR="00EB4010">
        <w:t xml:space="preserve"> and can end the loop </w:t>
      </w:r>
      <w:r w:rsidR="00EB4010" w:rsidRPr="00844EBD">
        <w:rPr>
          <w:rStyle w:val="Wingdings"/>
        </w:rPr>
        <w:sym w:font="Wingdings" w:char="F095"/>
      </w:r>
      <w:r w:rsidR="00EB4010">
        <w:t>.</w:t>
      </w:r>
    </w:p>
    <w:p w14:paraId="0677743A" w14:textId="32978077" w:rsidR="00C963FF" w:rsidRDefault="00C963FF" w:rsidP="00613C9B">
      <w:pPr>
        <w:pStyle w:val="Body"/>
      </w:pPr>
      <w:ins w:id="313" w:author="Lee Vaughan" w:date="2019-11-09T20:16:00Z">
        <w:r>
          <w:t>Between 30</w:t>
        </w:r>
        <w:r w:rsidRPr="006E2CAB">
          <w:rPr>
            <w:vertAlign w:val="superscript"/>
          </w:rPr>
          <w:t>o</w:t>
        </w:r>
        <w:r>
          <w:t xml:space="preserve"> North and South latitude, the image is bounded on both sides by relatively high, cratered terrain that isn’t suitable for a landing site (see Figure 7-9). </w:t>
        </w:r>
      </w:ins>
      <w:ins w:id="314" w:author="Lee Vaughan" w:date="2019-11-09T20:20:00Z">
        <w:r>
          <w:t>Thus</w:t>
        </w:r>
      </w:ins>
      <w:ins w:id="315" w:author="Lee Vaughan" w:date="2019-11-09T20:16:00Z">
        <w:r>
          <w:t xml:space="preserve">, you can ignore the final step that shifts the rectangle by one half its width. </w:t>
        </w:r>
      </w:ins>
      <w:ins w:id="316" w:author="Lee Vaughan" w:date="2019-11-10T14:58:00Z">
        <w:r w:rsidR="009C158F">
          <w:t>Ot</w:t>
        </w:r>
      </w:ins>
      <w:ins w:id="317" w:author="Lee Vaughan" w:date="2019-11-10T14:59:00Z">
        <w:r w:rsidR="009C158F">
          <w:t>herwise, you would need to add code that wraps</w:t>
        </w:r>
      </w:ins>
      <w:ins w:id="318" w:author="Lee Vaughan" w:date="2019-11-09T20:16:00Z">
        <w:r>
          <w:t xml:space="preserve"> a rectangle from one side of the image to the other and </w:t>
        </w:r>
      </w:ins>
      <w:ins w:id="319" w:author="Lee Vaughan" w:date="2019-11-10T14:59:00Z">
        <w:r w:rsidR="004C60AC">
          <w:t>calculates</w:t>
        </w:r>
      </w:ins>
      <w:ins w:id="320" w:author="Lee Vaughan" w:date="2019-11-09T20:16:00Z">
        <w:r>
          <w:t xml:space="preserve"> </w:t>
        </w:r>
      </w:ins>
      <w:ins w:id="321" w:author="Lee Vaughan" w:date="2019-11-09T20:18:00Z">
        <w:r>
          <w:t>the</w:t>
        </w:r>
      </w:ins>
      <w:ins w:id="322" w:author="Lee Vaughan" w:date="2019-11-09T20:16:00Z">
        <w:r>
          <w:t xml:space="preserve"> statistics</w:t>
        </w:r>
      </w:ins>
      <w:ins w:id="323" w:author="Lee Vaughan" w:date="2019-11-09T20:18:00Z">
        <w:r>
          <w:t xml:space="preserve"> for each part</w:t>
        </w:r>
      </w:ins>
      <w:ins w:id="324" w:author="Lee Vaughan" w:date="2019-11-10T14:59:00Z">
        <w:r w:rsidR="004C60AC">
          <w:t xml:space="preserve">. </w:t>
        </w:r>
      </w:ins>
      <w:ins w:id="325" w:author="Lee Vaughan" w:date="2019-11-09T20:19:00Z">
        <w:r>
          <w:t>We’ll take a closer look at this situation</w:t>
        </w:r>
      </w:ins>
      <w:ins w:id="326" w:author="Lee Vaughan" w:date="2019-11-09T20:16:00Z">
        <w:r>
          <w:t xml:space="preserve"> in the </w:t>
        </w:r>
      </w:ins>
      <w:ins w:id="327" w:author="Lee Vaughan" w:date="2019-11-09T20:19:00Z">
        <w:r>
          <w:t xml:space="preserve">final </w:t>
        </w:r>
      </w:ins>
      <w:ins w:id="328" w:author="Lee Vaughan" w:date="2019-11-09T20:16:00Z">
        <w:r>
          <w:t xml:space="preserve">challenge project at the end of the chapter. </w:t>
        </w:r>
      </w:ins>
    </w:p>
    <w:p w14:paraId="7A451EF7" w14:textId="4A23C02C" w:rsidR="004C5138" w:rsidDel="00C963FF" w:rsidRDefault="00A6140E" w:rsidP="0034205B">
      <w:pPr>
        <w:pStyle w:val="Body"/>
        <w:rPr>
          <w:del w:id="329" w:author="Lee Vaughan" w:date="2019-11-09T20:16:00Z"/>
        </w:rPr>
      </w:pPr>
      <w:bookmarkStart w:id="330" w:name="_Hlk24222072"/>
      <w:del w:id="331" w:author="Lee Vaughan" w:date="2019-11-09T20:16:00Z">
        <w:r w:rsidDel="00C963FF">
          <w:delText>T</w:delText>
        </w:r>
        <w:r w:rsidR="00EB4010" w:rsidDel="00C963FF">
          <w:delText xml:space="preserve">he way we’re handling rectangles moving off the image is an example of </w:delText>
        </w:r>
        <w:r w:rsidR="00EB4010" w:rsidRPr="00A6140E" w:rsidDel="00C963FF">
          <w:rPr>
            <w:rStyle w:val="EmphasisItalic"/>
          </w:rPr>
          <w:delText>fit-for-purpose</w:delText>
        </w:r>
        <w:r w:rsidR="00EB4010" w:rsidDel="00C963FF">
          <w:delText xml:space="preserve"> design. Because the</w:delText>
        </w:r>
        <w:r w:rsidDel="00C963FF">
          <w:delText xml:space="preserve"> </w:delText>
        </w:r>
        <w:r w:rsidR="00EB4010" w:rsidDel="00C963FF">
          <w:delText xml:space="preserve">rectangle width divides evenly into the image width (1024/32 = </w:delText>
        </w:r>
        <w:r w:rsidR="002E68D2" w:rsidDel="00C963FF">
          <w:delText>32)</w:delText>
        </w:r>
        <w:r w:rsidDel="00C963FF">
          <w:delText>,</w:delText>
        </w:r>
        <w:r w:rsidR="002E68D2" w:rsidDel="00C963FF">
          <w:delText xml:space="preserve"> </w:delText>
        </w:r>
        <w:commentRangeStart w:id="332"/>
        <w:commentRangeStart w:id="333"/>
        <w:r w:rsidR="002E68D2" w:rsidDel="00C963FF">
          <w:delText>you don’t have to worry about wrapping the rectangles from one side to the other.</w:delText>
        </w:r>
        <w:commentRangeEnd w:id="332"/>
        <w:r w:rsidR="00C60C91" w:rsidDel="00C963FF">
          <w:rPr>
            <w:rStyle w:val="CommentReference"/>
            <w:rFonts w:asciiTheme="minorHAnsi" w:eastAsiaTheme="minorHAnsi" w:hAnsiTheme="minorHAnsi" w:cstheme="minorBidi"/>
          </w:rPr>
          <w:commentReference w:id="332"/>
        </w:r>
        <w:commentRangeEnd w:id="333"/>
        <w:r w:rsidR="0042466E" w:rsidDel="00C963FF">
          <w:rPr>
            <w:rStyle w:val="CommentReference"/>
            <w:rFonts w:eastAsiaTheme="minorHAnsi"/>
          </w:rPr>
          <w:commentReference w:id="333"/>
        </w:r>
        <w:r w:rsidR="002E68D2" w:rsidDel="00C963FF">
          <w:delText xml:space="preserve"> </w:delText>
        </w:r>
        <w:r w:rsidDel="00C963FF">
          <w:delText>Although y</w:delText>
        </w:r>
        <w:r w:rsidR="002E68D2" w:rsidDel="00C963FF">
          <w:delText xml:space="preserve">ou can’t take the final step that shifts the rectangle by one half its width, </w:delText>
        </w:r>
        <w:r w:rsidDel="00C963FF">
          <w:delText xml:space="preserve">it doesn’t matter. </w:delText>
        </w:r>
        <w:r w:rsidR="006E2CAB" w:rsidDel="00C963FF">
          <w:delText>Between</w:delText>
        </w:r>
        <w:r w:rsidDel="00C963FF">
          <w:delText xml:space="preserve"> </w:delText>
        </w:r>
        <w:r w:rsidR="006E2CAB" w:rsidDel="00C963FF">
          <w:delText>30</w:delText>
        </w:r>
        <w:r w:rsidR="006E2CAB" w:rsidRPr="006E2CAB" w:rsidDel="00C963FF">
          <w:rPr>
            <w:vertAlign w:val="superscript"/>
          </w:rPr>
          <w:delText>o</w:delText>
        </w:r>
        <w:r w:rsidR="006E2CAB" w:rsidDel="00C963FF">
          <w:delText xml:space="preserve"> North and South latitude</w:delText>
        </w:r>
        <w:r w:rsidDel="00C963FF">
          <w:delText xml:space="preserve">, </w:delText>
        </w:r>
        <w:r w:rsidR="002E68D2" w:rsidDel="00C963FF">
          <w:delText>the image is bound</w:delText>
        </w:r>
        <w:r w:rsidR="006E2CAB" w:rsidDel="00C963FF">
          <w:delText>ed</w:delText>
        </w:r>
        <w:r w:rsidR="002E68D2" w:rsidDel="00C963FF">
          <w:delText xml:space="preserve"> on both sides by relatively high, cratered terrain </w:delText>
        </w:r>
      </w:del>
      <w:ins w:id="334" w:author="Frances" w:date="2019-11-07T10:47:00Z">
        <w:del w:id="335" w:author="Lee Vaughan" w:date="2019-11-09T20:16:00Z">
          <w:r w:rsidR="00C60C91" w:rsidDel="00C963FF">
            <w:delText>that isn’t</w:delText>
          </w:r>
        </w:del>
      </w:ins>
      <w:del w:id="336" w:author="Lee Vaughan" w:date="2019-11-09T20:16:00Z">
        <w:r w:rsidR="002E68D2" w:rsidDel="00C963FF">
          <w:delText xml:space="preserve">not suitable for </w:delText>
        </w:r>
        <w:r w:rsidR="005216D7" w:rsidDel="00C963FF">
          <w:delText>a</w:delText>
        </w:r>
        <w:r w:rsidR="002E68D2" w:rsidDel="00C963FF">
          <w:delText xml:space="preserve"> landing site</w:delText>
        </w:r>
        <w:r w:rsidDel="00C963FF">
          <w:delText xml:space="preserve"> (see Figure 7-</w:delText>
        </w:r>
        <w:r w:rsidR="005216D7" w:rsidDel="00C963FF">
          <w:delText>9</w:delText>
        </w:r>
        <w:r w:rsidDel="00C963FF">
          <w:delText>)</w:delText>
        </w:r>
        <w:r w:rsidR="002E68D2" w:rsidDel="00C963FF">
          <w:delText>.</w:delText>
        </w:r>
        <w:r w:rsidR="00A97DD9" w:rsidDel="00C963FF">
          <w:delText xml:space="preserve"> In </w:delText>
        </w:r>
        <w:r w:rsidDel="00C963FF">
          <w:delText xml:space="preserve">the </w:delText>
        </w:r>
        <w:r w:rsidR="003F2867" w:rsidDel="00C963FF">
          <w:delText xml:space="preserve">challenge projects at the end of the chapter, you’ll get a chance </w:delText>
        </w:r>
        <w:r w:rsidR="00A97DD9" w:rsidDel="00C963FF">
          <w:delText>to wrap a rectangle around the edge of the image</w:delText>
        </w:r>
        <w:r w:rsidR="003F2867" w:rsidDel="00C963FF">
          <w:delText>.</w:delText>
        </w:r>
      </w:del>
    </w:p>
    <w:bookmarkEnd w:id="330"/>
    <w:p w14:paraId="48C1E8CF" w14:textId="77777777" w:rsidR="004C5138" w:rsidRPr="004C5138" w:rsidRDefault="004C5138" w:rsidP="00B8384B">
      <w:pPr>
        <w:pStyle w:val="Note"/>
      </w:pPr>
      <w:r>
        <w:t xml:space="preserve">Note: When you draw something on an image, such as a rectangle, the drawing becomes part of the image. The altered pixels will be included in any </w:t>
      </w:r>
      <w:r w:rsidRPr="004C5138">
        <w:rPr>
          <w:rStyle w:val="Literal"/>
        </w:rPr>
        <w:t>NumPy</w:t>
      </w:r>
      <w:r>
        <w:t xml:space="preserve"> analyses you run, so be sure to calculate any statistics </w:t>
      </w:r>
      <w:r w:rsidRPr="004C5138">
        <w:rPr>
          <w:rStyle w:val="EmphasisNote"/>
        </w:rPr>
        <w:t>before</w:t>
      </w:r>
      <w:r>
        <w:t xml:space="preserve"> you annotate the image.</w:t>
      </w:r>
    </w:p>
    <w:p w14:paraId="520D296F" w14:textId="77777777" w:rsidR="009873FD" w:rsidRDefault="009873FD" w:rsidP="009873FD">
      <w:pPr>
        <w:pStyle w:val="HeadC"/>
      </w:pPr>
      <w:bookmarkStart w:id="337" w:name="_Toc23926141"/>
      <w:r>
        <w:t>Checking the Rectangle</w:t>
      </w:r>
      <w:r w:rsidR="001018FF">
        <w:t xml:space="preserve"> Locations</w:t>
      </w:r>
      <w:bookmarkEnd w:id="337"/>
    </w:p>
    <w:p w14:paraId="5DFB782A" w14:textId="5A8E30E0" w:rsidR="00D509A2" w:rsidRDefault="003569D6" w:rsidP="00477377">
      <w:pPr>
        <w:pStyle w:val="BodyFirst"/>
      </w:pPr>
      <w:r>
        <w:t xml:space="preserve">Still indented under the </w:t>
      </w:r>
      <w:r w:rsidRPr="009873FD">
        <w:rPr>
          <w:rStyle w:val="Literal"/>
        </w:rPr>
        <w:t>Search</w:t>
      </w:r>
      <w:r>
        <w:t xml:space="preserve"> class, </w:t>
      </w:r>
      <w:proofErr w:type="gramStart"/>
      <w:r w:rsidR="009873FD">
        <w:t>Listing</w:t>
      </w:r>
      <w:proofErr w:type="gramEnd"/>
      <w:r w:rsidR="009873FD">
        <w:t xml:space="preserve"> 7-5 </w:t>
      </w:r>
      <w:r w:rsidR="00371147">
        <w:t>defines a method</w:t>
      </w:r>
      <w:r>
        <w:t xml:space="preserve"> that performs quality control. It</w:t>
      </w:r>
      <w:r w:rsidR="00371147">
        <w:t xml:space="preserve"> </w:t>
      </w:r>
      <w:r w:rsidR="004F2FE0">
        <w:t>print</w:t>
      </w:r>
      <w:ins w:id="338" w:author="Lee Vaughan" w:date="2019-11-09T20:21:00Z">
        <w:r w:rsidR="007B12EF">
          <w:t>s</w:t>
        </w:r>
      </w:ins>
      <w:r w:rsidR="004F2FE0">
        <w:t xml:space="preserve"> the coordinates of all the rectangles</w:t>
      </w:r>
      <w:r w:rsidR="00FD57BB">
        <w:t>,</w:t>
      </w:r>
      <w:r w:rsidR="004F2FE0">
        <w:t xml:space="preserve"> then </w:t>
      </w:r>
      <w:r w:rsidR="009873FD">
        <w:t>draw</w:t>
      </w:r>
      <w:r>
        <w:t>s</w:t>
      </w:r>
      <w:r w:rsidR="009873FD">
        <w:t xml:space="preserve"> </w:t>
      </w:r>
      <w:r w:rsidR="004F2FE0">
        <w:t>them</w:t>
      </w:r>
      <w:r w:rsidR="00FC3811">
        <w:t xml:space="preserve"> on the MOLA map. This will let you verify that the search area has been fully evaluated and the rectangle size is </w:t>
      </w:r>
      <w:r>
        <w:t>what you</w:t>
      </w:r>
      <w:r w:rsidR="00FC3811">
        <w:t xml:space="preserve"> expected</w:t>
      </w:r>
      <w:r>
        <w:t xml:space="preserve"> it to be</w:t>
      </w:r>
      <w:r w:rsidR="00FC3811">
        <w:t>.</w:t>
      </w:r>
    </w:p>
    <w:p w14:paraId="133DD23B" w14:textId="77777777" w:rsidR="00D509A2" w:rsidRDefault="000074D4" w:rsidP="00F246E0">
      <w:pPr>
        <w:pStyle w:val="CodeA"/>
      </w:pPr>
      <w:r>
        <w:t xml:space="preserve">  </w:t>
      </w:r>
      <w:r w:rsidR="00D509A2" w:rsidRPr="00D509A2">
        <w:rPr>
          <w:rStyle w:val="Wingdings"/>
        </w:rPr>
        <w:sym w:font="Wingdings" w:char="F08C"/>
      </w:r>
      <w:r w:rsidR="00D509A2">
        <w:t>def draw_qc_rects(self):</w:t>
      </w:r>
    </w:p>
    <w:p w14:paraId="45B6D549" w14:textId="77777777" w:rsidR="00D509A2" w:rsidRDefault="000074D4" w:rsidP="00293EE7">
      <w:pPr>
        <w:pStyle w:val="CodeB"/>
      </w:pPr>
      <w:r>
        <w:t xml:space="preserve">    </w:t>
      </w:r>
      <w:r w:rsidR="00D509A2">
        <w:t>"""Draw overlapping search rectangles on image as a check."""</w:t>
      </w:r>
    </w:p>
    <w:p w14:paraId="12211FAC" w14:textId="77777777" w:rsidR="00D509A2" w:rsidRDefault="000074D4" w:rsidP="00293EE7">
      <w:pPr>
        <w:pStyle w:val="CodeB"/>
      </w:pPr>
      <w:r>
        <w:t xml:space="preserve">    </w:t>
      </w:r>
      <w:r w:rsidR="00D509A2" w:rsidRPr="00D509A2">
        <w:rPr>
          <w:rStyle w:val="Wingdings"/>
        </w:rPr>
        <w:sym w:font="Wingdings" w:char="F08D"/>
      </w:r>
      <w:r w:rsidR="00D509A2">
        <w:t>img_copy = IMG_GRAY.copy()</w:t>
      </w:r>
    </w:p>
    <w:p w14:paraId="1BC8CE45" w14:textId="3AF7A84E" w:rsidR="00D509A2" w:rsidRDefault="000074D4" w:rsidP="00293EE7">
      <w:pPr>
        <w:pStyle w:val="CodeB"/>
        <w:rPr>
          <w:ins w:id="339" w:author="Lee Vaughan" w:date="2019-11-09T20:51:00Z"/>
        </w:rPr>
      </w:pPr>
      <w:r>
        <w:t xml:space="preserve">    </w:t>
      </w:r>
      <w:r w:rsidR="00D509A2" w:rsidRPr="00D509A2">
        <w:rPr>
          <w:rStyle w:val="Wingdings"/>
        </w:rPr>
        <w:sym w:font="Wingdings" w:char="F08E"/>
      </w:r>
      <w:r w:rsidR="00D509A2">
        <w:t>rects_sorted = sorted(self.rect_coords.items(), key=lambda x: x[0])</w:t>
      </w:r>
    </w:p>
    <w:p w14:paraId="4A007D0B" w14:textId="161319A4" w:rsidR="007D7140" w:rsidRDefault="007D7140" w:rsidP="00293EE7">
      <w:pPr>
        <w:pStyle w:val="CodeB"/>
      </w:pPr>
      <w:ins w:id="340" w:author="Lee Vaughan" w:date="2019-11-09T20:51:00Z">
        <w:r w:rsidRPr="007D7140">
          <w:t xml:space="preserve">    print("\nRect Number and Corner Coordinates (ul_x, ul_y, lr_x, lr_y):")</w:t>
        </w:r>
      </w:ins>
    </w:p>
    <w:p w14:paraId="019DFD2B" w14:textId="77777777" w:rsidR="00D509A2" w:rsidRDefault="000074D4" w:rsidP="00293EE7">
      <w:pPr>
        <w:pStyle w:val="CodeB"/>
      </w:pPr>
      <w:r>
        <w:t xml:space="preserve">    </w:t>
      </w:r>
      <w:r w:rsidR="00D509A2" w:rsidRPr="00D509A2">
        <w:rPr>
          <w:rStyle w:val="Wingdings"/>
        </w:rPr>
        <w:sym w:font="Wingdings" w:char="F08F"/>
      </w:r>
      <w:r w:rsidR="00D509A2">
        <w:t>for k, v in rects_sorted:</w:t>
      </w:r>
    </w:p>
    <w:p w14:paraId="250614C4" w14:textId="42348809" w:rsidR="00D509A2" w:rsidRDefault="000074D4" w:rsidP="00293EE7">
      <w:pPr>
        <w:pStyle w:val="CodeB"/>
      </w:pPr>
      <w:r>
        <w:t xml:space="preserve">      </w:t>
      </w:r>
      <w:r w:rsidR="00D509A2">
        <w:t>print("rect: {}, coords</w:t>
      </w:r>
      <w:del w:id="341" w:author="Lee Vaughan" w:date="2019-11-09T20:53:00Z">
        <w:r w:rsidR="00D509A2" w:rsidDel="007D7140">
          <w:delText xml:space="preserve"> (ul_x, ul_y, lr_x, lr_y)</w:delText>
        </w:r>
      </w:del>
      <w:r w:rsidR="00D509A2">
        <w:t>: {}".format(k, v))</w:t>
      </w:r>
    </w:p>
    <w:p w14:paraId="75577B3E" w14:textId="77777777" w:rsidR="00D509A2" w:rsidRDefault="000074D4" w:rsidP="00293EE7">
      <w:pPr>
        <w:pStyle w:val="CodeB"/>
      </w:pPr>
      <w:r>
        <w:t xml:space="preserve">      </w:t>
      </w:r>
      <w:r w:rsidR="00D509A2" w:rsidRPr="00D509A2">
        <w:rPr>
          <w:rStyle w:val="Wingdings"/>
        </w:rPr>
        <w:sym w:font="Wingdings" w:char="F090"/>
      </w:r>
      <w:r w:rsidR="00D509A2">
        <w:t>cv.rectangle(img_copy,</w:t>
      </w:r>
    </w:p>
    <w:p w14:paraId="381FEF46" w14:textId="77777777" w:rsidR="00D509A2" w:rsidRDefault="000074D4" w:rsidP="00293EE7">
      <w:pPr>
        <w:pStyle w:val="CodeB"/>
      </w:pPr>
      <w:r>
        <w:t xml:space="preserve">            </w:t>
      </w:r>
      <w:r w:rsidR="00D509A2">
        <w:t xml:space="preserve"> (self.rect_coords[k][0], self.rect_coords[k][1]),</w:t>
      </w:r>
    </w:p>
    <w:p w14:paraId="3C2B2852" w14:textId="77777777" w:rsidR="00D509A2" w:rsidRDefault="000074D4" w:rsidP="00293EE7">
      <w:pPr>
        <w:pStyle w:val="CodeB"/>
      </w:pPr>
      <w:r>
        <w:t xml:space="preserve">            </w:t>
      </w:r>
      <w:r w:rsidR="00D509A2">
        <w:t xml:space="preserve"> (self.rect_coords[k][2], self.rect_coords[k][3]),</w:t>
      </w:r>
    </w:p>
    <w:p w14:paraId="5EB6AE19" w14:textId="77777777" w:rsidR="00D509A2" w:rsidRDefault="000074D4" w:rsidP="00293EE7">
      <w:pPr>
        <w:pStyle w:val="CodeB"/>
      </w:pPr>
      <w:r>
        <w:t xml:space="preserve">            </w:t>
      </w:r>
      <w:r w:rsidR="00D509A2">
        <w:t xml:space="preserve"> (255, 0, 0), 1)</w:t>
      </w:r>
    </w:p>
    <w:p w14:paraId="2141ECE5" w14:textId="77777777" w:rsidR="00D509A2" w:rsidRDefault="000074D4" w:rsidP="00293EE7">
      <w:pPr>
        <w:pStyle w:val="CodeB"/>
      </w:pPr>
      <w:r>
        <w:t xml:space="preserve">    </w:t>
      </w:r>
      <w:r w:rsidR="00D509A2" w:rsidRPr="00D509A2">
        <w:rPr>
          <w:rStyle w:val="Wingdings"/>
        </w:rPr>
        <w:sym w:font="Wingdings" w:char="F091"/>
      </w:r>
      <w:r w:rsidR="00D509A2">
        <w:t>cv.imshow('QC Rects {}'.format(self.name), img_copy)</w:t>
      </w:r>
    </w:p>
    <w:p w14:paraId="7929D1AC" w14:textId="77777777" w:rsidR="00D509A2" w:rsidRDefault="000074D4" w:rsidP="00293EE7">
      <w:pPr>
        <w:pStyle w:val="CodeB"/>
      </w:pPr>
      <w:r>
        <w:t xml:space="preserve">    </w:t>
      </w:r>
      <w:r w:rsidR="00D509A2" w:rsidRPr="00D509A2">
        <w:rPr>
          <w:rStyle w:val="Wingdings"/>
        </w:rPr>
        <w:sym w:font="Wingdings" w:char="F092"/>
      </w:r>
      <w:r w:rsidR="00D509A2">
        <w:t>cv.waitKey(3000)</w:t>
      </w:r>
    </w:p>
    <w:p w14:paraId="545DB46F" w14:textId="77777777" w:rsidR="00D509A2" w:rsidRDefault="000074D4" w:rsidP="001539D6">
      <w:pPr>
        <w:pStyle w:val="CodeC"/>
      </w:pPr>
      <w:r>
        <w:t xml:space="preserve">    </w:t>
      </w:r>
      <w:r w:rsidR="00D509A2">
        <w:t>cv.destroyAllWindows()</w:t>
      </w:r>
      <w:r>
        <w:t xml:space="preserve">    </w:t>
      </w:r>
    </w:p>
    <w:p w14:paraId="29DFF765" w14:textId="77777777" w:rsidR="009873FD" w:rsidRDefault="009873FD" w:rsidP="009873FD">
      <w:pPr>
        <w:pStyle w:val="Listing"/>
      </w:pPr>
      <w:r>
        <w:t xml:space="preserve">Listing 7-5: Draws all the rectangles on the MOLA map as a quality control step, </w:t>
      </w:r>
      <w:r>
        <w:rPr>
          <w:rStyle w:val="EmphasisRevCaption"/>
        </w:rPr>
        <w:t>site_selector</w:t>
      </w:r>
      <w:r w:rsidRPr="00A031AC">
        <w:rPr>
          <w:rStyle w:val="EmphasisRevCaption"/>
        </w:rPr>
        <w:t>.py</w:t>
      </w:r>
      <w:r>
        <w:rPr>
          <w:rStyle w:val="EmphasisItalic"/>
        </w:rPr>
        <w:t xml:space="preserve"> </w:t>
      </w:r>
      <w:r>
        <w:t>(Part 5)</w:t>
      </w:r>
    </w:p>
    <w:p w14:paraId="102294D8" w14:textId="1BF5F61E" w:rsidR="002E68D2" w:rsidRDefault="004A2DA0" w:rsidP="00613C9B">
      <w:pPr>
        <w:pStyle w:val="Body"/>
      </w:pPr>
      <w:r>
        <w:t xml:space="preserve">Start by defining a method to draw the rectangles on the image </w:t>
      </w:r>
      <w:r w:rsidRPr="00D509A2">
        <w:rPr>
          <w:rStyle w:val="Wingdings"/>
        </w:rPr>
        <w:sym w:font="Wingdings" w:char="F08C"/>
      </w:r>
      <w:r>
        <w:t xml:space="preserve">. </w:t>
      </w:r>
      <w:r w:rsidR="001C1767">
        <w:t xml:space="preserve">Anything </w:t>
      </w:r>
      <w:r>
        <w:t>you draw on an image in OpenCV become</w:t>
      </w:r>
      <w:r w:rsidR="001C1767">
        <w:t>s</w:t>
      </w:r>
      <w:r>
        <w:t xml:space="preserve"> part of the image, so first make a copy of the image in the local space </w:t>
      </w:r>
      <w:r w:rsidRPr="00D509A2">
        <w:rPr>
          <w:rStyle w:val="Wingdings"/>
        </w:rPr>
        <w:sym w:font="Wingdings" w:char="F08D"/>
      </w:r>
      <w:r>
        <w:t xml:space="preserve">. </w:t>
      </w:r>
    </w:p>
    <w:p w14:paraId="19B4C9F5" w14:textId="2EAD466B" w:rsidR="004A2DA0" w:rsidRDefault="00607BCA" w:rsidP="00613C9B">
      <w:pPr>
        <w:pStyle w:val="Body"/>
      </w:pPr>
      <w:ins w:id="342" w:author="Lee Vaughan" w:date="2019-11-09T20:36:00Z">
        <w:r>
          <w:lastRenderedPageBreak/>
          <w:t xml:space="preserve">You’ll want to provide NASA with a printout of the </w:t>
        </w:r>
      </w:ins>
      <w:ins w:id="343" w:author="Lee Vaughan" w:date="2019-11-09T20:37:00Z">
        <w:r>
          <w:t>identification number</w:t>
        </w:r>
      </w:ins>
      <w:ins w:id="344" w:author="Lee Vaughan" w:date="2019-11-09T20:36:00Z">
        <w:r>
          <w:t xml:space="preserve"> and coordinates</w:t>
        </w:r>
      </w:ins>
      <w:ins w:id="345" w:author="Lee Vaughan" w:date="2019-11-09T20:37:00Z">
        <w:r>
          <w:t xml:space="preserve"> for each rectangle. To print these in numerical order, </w:t>
        </w:r>
      </w:ins>
      <w:del w:id="346" w:author="Lee Vaughan" w:date="2019-11-09T20:30:00Z">
        <w:r w:rsidR="004F2FE0" w:rsidDel="0043209E">
          <w:delText>You’l</w:delText>
        </w:r>
      </w:del>
      <w:del w:id="347" w:author="Lee Vaughan" w:date="2019-11-09T20:37:00Z">
        <w:r w:rsidR="004F2FE0" w:rsidDel="00607BCA">
          <w:delText xml:space="preserve">l want to </w:delText>
        </w:r>
      </w:del>
      <w:del w:id="348" w:author="Lee Vaughan" w:date="2019-11-09T20:31:00Z">
        <w:r w:rsidR="004F2FE0" w:rsidDel="0043209E">
          <w:delText xml:space="preserve">print </w:delText>
        </w:r>
        <w:r w:rsidR="00716565" w:rsidDel="0043209E">
          <w:delText>each</w:delText>
        </w:r>
        <w:r w:rsidR="004F2FE0" w:rsidDel="0043209E">
          <w:delText xml:space="preserve"> </w:delText>
        </w:r>
        <w:r w:rsidR="00716565" w:rsidDel="0043209E">
          <w:delText xml:space="preserve">rectangle’s </w:delText>
        </w:r>
        <w:r w:rsidR="004F2FE0" w:rsidDel="0043209E">
          <w:delText xml:space="preserve">coordinates </w:delText>
        </w:r>
        <w:commentRangeStart w:id="349"/>
        <w:r w:rsidR="004F2FE0" w:rsidDel="0043209E">
          <w:delText>in order of rectangle number</w:delText>
        </w:r>
        <w:commentRangeEnd w:id="349"/>
        <w:r w:rsidR="001C1767" w:rsidDel="0043209E">
          <w:rPr>
            <w:rStyle w:val="CommentReference"/>
            <w:rFonts w:asciiTheme="minorHAnsi" w:eastAsiaTheme="minorHAnsi" w:hAnsiTheme="minorHAnsi" w:cstheme="minorBidi"/>
          </w:rPr>
          <w:commentReference w:id="349"/>
        </w:r>
      </w:del>
      <w:del w:id="350" w:author="Lee Vaughan" w:date="2019-11-09T20:37:00Z">
        <w:r w:rsidR="004F2FE0" w:rsidDel="00607BCA">
          <w:delText xml:space="preserve">, but dictionaries are unordered. To remedy this, </w:delText>
        </w:r>
      </w:del>
      <w:r w:rsidR="004F2FE0">
        <w:t xml:space="preserve">sort the items in the </w:t>
      </w:r>
      <w:proofErr w:type="spellStart"/>
      <w:r w:rsidR="004F2FE0" w:rsidRPr="004F2FE0">
        <w:rPr>
          <w:rStyle w:val="Literal"/>
        </w:rPr>
        <w:t>rect_coords</w:t>
      </w:r>
      <w:proofErr w:type="spellEnd"/>
      <w:r w:rsidR="004F2FE0">
        <w:t xml:space="preserve"> dictionary using a lambda function </w:t>
      </w:r>
      <w:r w:rsidR="004F2FE0" w:rsidRPr="00D509A2">
        <w:rPr>
          <w:rStyle w:val="Wingdings"/>
        </w:rPr>
        <w:sym w:font="Wingdings" w:char="F08E"/>
      </w:r>
      <w:r w:rsidR="004F2FE0">
        <w:t xml:space="preserve">. </w:t>
      </w:r>
      <w:r w:rsidR="00880D8A">
        <w:t>If you haven’t used lambda before, you can find a short description on Page XX in Chapter 5.</w:t>
      </w:r>
      <w:ins w:id="351" w:author="Lee Vaughan" w:date="2019-11-09T20:51:00Z">
        <w:r w:rsidR="007D7140">
          <w:t xml:space="preserve"> </w:t>
        </w:r>
      </w:ins>
    </w:p>
    <w:p w14:paraId="47B48B47" w14:textId="5D901C47" w:rsidR="009A31C7" w:rsidRDefault="007D7140" w:rsidP="00613C9B">
      <w:pPr>
        <w:pStyle w:val="Body"/>
      </w:pPr>
      <w:ins w:id="352" w:author="Lee Vaughan" w:date="2019-11-09T20:51:00Z">
        <w:r>
          <w:t xml:space="preserve">Print a header for the list, then </w:t>
        </w:r>
      </w:ins>
      <w:del w:id="353" w:author="Lee Vaughan" w:date="2019-11-09T20:51:00Z">
        <w:r w:rsidR="00141193" w:rsidDel="007D7140">
          <w:delText>S</w:delText>
        </w:r>
      </w:del>
      <w:ins w:id="354" w:author="Lee Vaughan" w:date="2019-11-09T20:51:00Z">
        <w:r>
          <w:t>s</w:t>
        </w:r>
      </w:ins>
      <w:r w:rsidR="009A31C7">
        <w:t xml:space="preserve">tart a </w:t>
      </w:r>
      <w:r w:rsidR="009A31C7" w:rsidRPr="009A31C7">
        <w:rPr>
          <w:rStyle w:val="Literal"/>
        </w:rPr>
        <w:t>for</w:t>
      </w:r>
      <w:r w:rsidR="009A31C7">
        <w:t xml:space="preserve"> loop through the keys and values in the newly sorted dictionary </w:t>
      </w:r>
      <w:r w:rsidR="009A31C7" w:rsidRPr="00D509A2">
        <w:rPr>
          <w:rStyle w:val="Wingdings"/>
        </w:rPr>
        <w:sym w:font="Wingdings" w:char="F08F"/>
      </w:r>
      <w:r w:rsidR="009A31C7">
        <w:t>. The key is the rectangle number, and the value is the list of coordinates</w:t>
      </w:r>
      <w:del w:id="355" w:author="Lee Vaughan" w:date="2019-11-09T20:39:00Z">
        <w:r w:rsidR="009A31C7" w:rsidDel="0096138F">
          <w:delText>.</w:delText>
        </w:r>
      </w:del>
      <w:del w:id="356" w:author="Lee Vaughan" w:date="2019-11-09T20:40:00Z">
        <w:r w:rsidR="009A31C7" w:rsidDel="0096138F">
          <w:delText xml:space="preserve"> </w:delText>
        </w:r>
        <w:commentRangeStart w:id="357"/>
        <w:commentRangeStart w:id="358"/>
        <w:r w:rsidR="009A31C7" w:rsidDel="0096138F">
          <w:delText>Be sure to include a descriptor of the coordinates</w:delText>
        </w:r>
        <w:r w:rsidR="003B716F" w:rsidDel="0096138F">
          <w:delText xml:space="preserve"> in the printout</w:delText>
        </w:r>
        <w:r w:rsidR="00716565" w:rsidDel="0096138F">
          <w:delText>, so you know which corner point is being referenced in the list</w:delText>
        </w:r>
      </w:del>
      <w:r w:rsidR="001C1767">
        <w:t>, as shown in the following output</w:t>
      </w:r>
      <w:r w:rsidR="003B716F">
        <w:t>:</w:t>
      </w:r>
      <w:commentRangeEnd w:id="357"/>
      <w:r w:rsidR="001C1767">
        <w:rPr>
          <w:rStyle w:val="CommentReference"/>
          <w:rFonts w:asciiTheme="minorHAnsi" w:eastAsiaTheme="minorHAnsi" w:hAnsiTheme="minorHAnsi" w:cstheme="minorBidi"/>
        </w:rPr>
        <w:commentReference w:id="357"/>
      </w:r>
      <w:commentRangeEnd w:id="358"/>
      <w:r w:rsidR="0096138F">
        <w:rPr>
          <w:rStyle w:val="CommentReference"/>
          <w:rFonts w:eastAsiaTheme="minorHAnsi"/>
        </w:rPr>
        <w:commentReference w:id="358"/>
      </w:r>
    </w:p>
    <w:p w14:paraId="7450035F" w14:textId="63B4BE1E" w:rsidR="003B716F" w:rsidDel="00F246E0" w:rsidRDefault="003B716F" w:rsidP="007D7140">
      <w:pPr>
        <w:pStyle w:val="CodeA"/>
        <w:rPr>
          <w:del w:id="359" w:author="Lee Vaughan" w:date="2019-11-09T20:49:00Z"/>
        </w:rPr>
      </w:pPr>
      <w:del w:id="360" w:author="Lee Vaughan" w:date="2019-11-09T20:49:00Z">
        <w:r w:rsidDel="00F246E0">
          <w:delText>rect: 1, coords (ul_x, ul_y, lr_x, lr_y): [0, 167, 32, 183]</w:delText>
        </w:r>
      </w:del>
    </w:p>
    <w:p w14:paraId="3C9E58E2" w14:textId="07A73BB7" w:rsidR="003B716F" w:rsidDel="00F246E0" w:rsidRDefault="003B716F" w:rsidP="00F246E0">
      <w:pPr>
        <w:pStyle w:val="CodeA"/>
        <w:rPr>
          <w:del w:id="361" w:author="Lee Vaughan" w:date="2019-11-09T20:49:00Z"/>
        </w:rPr>
        <w:pPrChange w:id="362" w:author="Lee Vaughan" w:date="2019-11-09T20:49:00Z">
          <w:pPr>
            <w:pStyle w:val="CodeB"/>
          </w:pPr>
        </w:pPrChange>
      </w:pPr>
      <w:del w:id="363" w:author="Lee Vaughan" w:date="2019-11-09T20:49:00Z">
        <w:r w:rsidDel="00F246E0">
          <w:delText>rect: 2, coords (ul_x, ul_y, lr_x, lr_y): [16, 167, 48, 183]</w:delText>
        </w:r>
      </w:del>
    </w:p>
    <w:p w14:paraId="15C81861" w14:textId="77777777" w:rsidR="00F246E0" w:rsidRDefault="00F246E0" w:rsidP="00F246E0">
      <w:pPr>
        <w:pStyle w:val="CodeA"/>
        <w:rPr>
          <w:ins w:id="364" w:author="Lee Vaughan" w:date="2019-11-09T20:49:00Z"/>
        </w:rPr>
        <w:pPrChange w:id="365" w:author="Lee Vaughan" w:date="2019-11-09T20:49:00Z">
          <w:pPr>
            <w:pStyle w:val="CodeB"/>
          </w:pPr>
        </w:pPrChange>
      </w:pPr>
      <w:ins w:id="366" w:author="Lee Vaughan" w:date="2019-11-09T20:49:00Z">
        <w:r>
          <w:t>Rect Number and Corner Coordinates (ul_x, ul_y, lr_x, lr_y):</w:t>
        </w:r>
      </w:ins>
    </w:p>
    <w:p w14:paraId="385C0AAB" w14:textId="77777777" w:rsidR="00F246E0" w:rsidRDefault="00F246E0" w:rsidP="00293EE7">
      <w:pPr>
        <w:pStyle w:val="CodeB"/>
        <w:rPr>
          <w:ins w:id="367" w:author="Lee Vaughan" w:date="2019-11-09T20:49:00Z"/>
        </w:rPr>
      </w:pPr>
      <w:ins w:id="368" w:author="Lee Vaughan" w:date="2019-11-09T20:49:00Z">
        <w:r>
          <w:t>rect: 1, coords: [0, 167, 32, 183]</w:t>
        </w:r>
      </w:ins>
    </w:p>
    <w:p w14:paraId="21C4BC3B" w14:textId="47589BC8" w:rsidR="00E0569C" w:rsidRDefault="00F246E0" w:rsidP="00293EE7">
      <w:pPr>
        <w:pStyle w:val="CodeB"/>
        <w:rPr>
          <w:ins w:id="369" w:author="Lee Vaughan" w:date="2019-11-09T20:49:00Z"/>
        </w:rPr>
      </w:pPr>
      <w:ins w:id="370" w:author="Lee Vaughan" w:date="2019-11-09T20:49:00Z">
        <w:r>
          <w:t>rect: 2, coords: [16, 167, 48, 183]</w:t>
        </w:r>
      </w:ins>
    </w:p>
    <w:p w14:paraId="2D5D2ADD" w14:textId="77777777" w:rsidR="00F246E0" w:rsidRDefault="00F246E0" w:rsidP="00293EE7">
      <w:pPr>
        <w:pStyle w:val="CodeB"/>
      </w:pPr>
    </w:p>
    <w:p w14:paraId="1375ED04" w14:textId="77777777" w:rsidR="003B716F" w:rsidRDefault="003B716F" w:rsidP="00293EE7">
      <w:pPr>
        <w:pStyle w:val="CodeB"/>
        <w:rPr>
          <w:rStyle w:val="EmphasisItalic"/>
        </w:rPr>
      </w:pPr>
      <w:r w:rsidRPr="003B716F">
        <w:rPr>
          <w:rStyle w:val="EmphasisItalic"/>
        </w:rPr>
        <w:t>—snip—</w:t>
      </w:r>
    </w:p>
    <w:p w14:paraId="2E12742B" w14:textId="77777777" w:rsidR="00E0569C" w:rsidRDefault="00E0569C" w:rsidP="00293EE7">
      <w:pPr>
        <w:pStyle w:val="CodeB"/>
        <w:rPr>
          <w:rStyle w:val="EmphasisItalic"/>
        </w:rPr>
      </w:pPr>
    </w:p>
    <w:p w14:paraId="14FF5490" w14:textId="45DDF111" w:rsidR="00E0569C" w:rsidRPr="00E0569C" w:rsidRDefault="00E0569C" w:rsidP="00293EE7">
      <w:pPr>
        <w:pStyle w:val="CodeB"/>
        <w:rPr>
          <w:rStyle w:val="EmphasisItalic"/>
          <w:i w:val="0"/>
          <w:color w:val="auto"/>
        </w:rPr>
      </w:pPr>
      <w:r w:rsidRPr="00E0569C">
        <w:rPr>
          <w:rStyle w:val="EmphasisItalic"/>
          <w:i w:val="0"/>
          <w:color w:val="auto"/>
        </w:rPr>
        <w:t>rect: 1259, coords</w:t>
      </w:r>
      <w:del w:id="371" w:author="Lee Vaughan" w:date="2019-11-09T20:50:00Z">
        <w:r w:rsidRPr="00E0569C" w:rsidDel="00F246E0">
          <w:rPr>
            <w:rStyle w:val="EmphasisItalic"/>
            <w:i w:val="0"/>
            <w:color w:val="auto"/>
          </w:rPr>
          <w:delText xml:space="preserve"> (ul_x, ul_y, lr_x, lr_y)</w:delText>
        </w:r>
      </w:del>
      <w:r w:rsidRPr="00E0569C">
        <w:rPr>
          <w:rStyle w:val="EmphasisItalic"/>
          <w:i w:val="0"/>
          <w:color w:val="auto"/>
        </w:rPr>
        <w:t>: [976, 319, 1008, 335]</w:t>
      </w:r>
    </w:p>
    <w:p w14:paraId="225BE1F8" w14:textId="1DF402D8" w:rsidR="00E0569C" w:rsidRPr="00E0569C" w:rsidRDefault="00E0569C" w:rsidP="001539D6">
      <w:pPr>
        <w:pStyle w:val="CodeC"/>
        <w:rPr>
          <w:rStyle w:val="EmphasisItalic"/>
          <w:i w:val="0"/>
          <w:color w:val="auto"/>
        </w:rPr>
      </w:pPr>
      <w:r w:rsidRPr="00E0569C">
        <w:rPr>
          <w:rStyle w:val="EmphasisItalic"/>
          <w:i w:val="0"/>
          <w:color w:val="auto"/>
        </w:rPr>
        <w:t>rect: 1260, coords</w:t>
      </w:r>
      <w:del w:id="372" w:author="Lee Vaughan" w:date="2019-11-09T20:50:00Z">
        <w:r w:rsidRPr="00E0569C" w:rsidDel="00F246E0">
          <w:rPr>
            <w:rStyle w:val="EmphasisItalic"/>
            <w:i w:val="0"/>
            <w:color w:val="auto"/>
          </w:rPr>
          <w:delText xml:space="preserve"> (ul_x, ul_y, lr_x, lr_y)</w:delText>
        </w:r>
      </w:del>
      <w:r w:rsidRPr="00E0569C">
        <w:rPr>
          <w:rStyle w:val="EmphasisItalic"/>
          <w:i w:val="0"/>
          <w:color w:val="auto"/>
        </w:rPr>
        <w:t>: [992, 319, 1024, 335]</w:t>
      </w:r>
    </w:p>
    <w:p w14:paraId="39F8AFC6" w14:textId="7592B2DC" w:rsidR="003B716F" w:rsidRDefault="00F815A9" w:rsidP="00613C9B">
      <w:pPr>
        <w:pStyle w:val="Body"/>
      </w:pPr>
      <w:r>
        <w:t xml:space="preserve">Use the OpenCV </w:t>
      </w:r>
      <w:proofErr w:type="gramStart"/>
      <w:r w:rsidRPr="004924D3">
        <w:rPr>
          <w:rStyle w:val="Literal"/>
        </w:rPr>
        <w:t>rectangle(</w:t>
      </w:r>
      <w:proofErr w:type="gramEnd"/>
      <w:r w:rsidRPr="004924D3">
        <w:rPr>
          <w:rStyle w:val="Literal"/>
        </w:rPr>
        <w:t>)</w:t>
      </w:r>
      <w:r>
        <w:t xml:space="preserve"> method to draw the rectangles on the image </w:t>
      </w:r>
      <w:r w:rsidRPr="00D509A2">
        <w:rPr>
          <w:rStyle w:val="Wingdings"/>
        </w:rPr>
        <w:sym w:font="Wingdings" w:char="F090"/>
      </w:r>
      <w:r>
        <w:t>.</w:t>
      </w:r>
      <w:r w:rsidR="004924D3">
        <w:t xml:space="preserve"> Pass it the image </w:t>
      </w:r>
      <w:r w:rsidR="00CD1C59">
        <w:t xml:space="preserve">on which </w:t>
      </w:r>
      <w:r w:rsidR="004924D3">
        <w:t xml:space="preserve">to draw, the rectangle coordinates, a color, and a line width. Access the coordinates directly from the </w:t>
      </w:r>
      <w:proofErr w:type="spellStart"/>
      <w:r w:rsidR="004924D3" w:rsidRPr="004924D3">
        <w:rPr>
          <w:rStyle w:val="Literal"/>
        </w:rPr>
        <w:t>rect_coords</w:t>
      </w:r>
      <w:proofErr w:type="spellEnd"/>
      <w:r w:rsidR="004924D3">
        <w:t xml:space="preserve"> dictionary using the key and </w:t>
      </w:r>
      <w:r w:rsidR="00716565">
        <w:t xml:space="preserve">the </w:t>
      </w:r>
      <w:r w:rsidR="004924D3">
        <w:t>list index</w:t>
      </w:r>
      <w:ins w:id="373" w:author="Lee Vaughan" w:date="2019-11-09T20:58:00Z">
        <w:r w:rsidR="00293EE7">
          <w:t xml:space="preserve"> (0 = upper left x, 1 = upper left y, 2 = lower right x, 3 = lower right y)</w:t>
        </w:r>
      </w:ins>
      <w:del w:id="374" w:author="Lee Vaughan" w:date="2019-11-09T20:59:00Z">
        <w:r w:rsidR="004924D3" w:rsidDel="00293EE7">
          <w:delText xml:space="preserve"> corresponding to the </w:delText>
        </w:r>
        <w:commentRangeStart w:id="375"/>
        <w:r w:rsidR="004924D3" w:rsidDel="00293EE7">
          <w:delText xml:space="preserve">proper corner </w:delText>
        </w:r>
      </w:del>
      <w:commentRangeEnd w:id="375"/>
      <w:r w:rsidR="001C1767">
        <w:rPr>
          <w:rStyle w:val="CommentReference"/>
          <w:rFonts w:asciiTheme="minorHAnsi" w:eastAsiaTheme="minorHAnsi" w:hAnsiTheme="minorHAnsi" w:cstheme="minorBidi"/>
        </w:rPr>
        <w:commentReference w:id="375"/>
      </w:r>
      <w:del w:id="376" w:author="Lee Vaughan" w:date="2019-11-09T20:59:00Z">
        <w:r w:rsidR="004924D3" w:rsidDel="00293EE7">
          <w:delText>point coordinate</w:delText>
        </w:r>
      </w:del>
      <w:r w:rsidR="004924D3">
        <w:t>.</w:t>
      </w:r>
    </w:p>
    <w:p w14:paraId="147C201D" w14:textId="152ED990" w:rsidR="00740EAF" w:rsidRDefault="00CD1C59" w:rsidP="00613C9B">
      <w:pPr>
        <w:pStyle w:val="Body"/>
      </w:pPr>
      <w:r>
        <w:t xml:space="preserve">To display the image, call the OpenCV </w:t>
      </w:r>
      <w:proofErr w:type="spellStart"/>
      <w:proofErr w:type="gramStart"/>
      <w:r w:rsidRPr="00CD1C59">
        <w:rPr>
          <w:rStyle w:val="Literal"/>
        </w:rPr>
        <w:t>imshow</w:t>
      </w:r>
      <w:proofErr w:type="spellEnd"/>
      <w:r w:rsidRPr="00CD1C59">
        <w:rPr>
          <w:rStyle w:val="Literal"/>
        </w:rPr>
        <w:t>(</w:t>
      </w:r>
      <w:proofErr w:type="gramEnd"/>
      <w:r w:rsidRPr="00CD1C59">
        <w:rPr>
          <w:rStyle w:val="Literal"/>
        </w:rPr>
        <w:t>)</w:t>
      </w:r>
      <w:r>
        <w:t xml:space="preserve"> method and pass it a name for the window and the image variable </w:t>
      </w:r>
      <w:r w:rsidRPr="00D509A2">
        <w:rPr>
          <w:rStyle w:val="Wingdings"/>
        </w:rPr>
        <w:sym w:font="Wingdings" w:char="F091"/>
      </w:r>
      <w:r>
        <w:t xml:space="preserve">. </w:t>
      </w:r>
      <w:r w:rsidR="00716565">
        <w:t>The rectangles should cover Mars</w:t>
      </w:r>
      <w:r w:rsidR="00FE22C6">
        <w:t xml:space="preserve"> in a band centered on the equator</w:t>
      </w:r>
      <w:r w:rsidR="00716565">
        <w:t xml:space="preserve"> (Figure 7-</w:t>
      </w:r>
      <w:r w:rsidR="00141193">
        <w:t>1</w:t>
      </w:r>
      <w:ins w:id="377" w:author="Lee Vaughan" w:date="2019-11-09T21:01:00Z">
        <w:r w:rsidR="00FE36AA">
          <w:t>1</w:t>
        </w:r>
      </w:ins>
      <w:del w:id="378" w:author="Lee Vaughan" w:date="2019-11-09T21:01:00Z">
        <w:r w:rsidR="00141193" w:rsidDel="00FE36AA">
          <w:delText>3</w:delText>
        </w:r>
      </w:del>
      <w:r w:rsidR="00716565">
        <w:t xml:space="preserve">). </w:t>
      </w:r>
      <w:r>
        <w:t xml:space="preserve">Leave the window up for three seconds </w:t>
      </w:r>
      <w:r w:rsidRPr="00D509A2">
        <w:rPr>
          <w:rStyle w:val="Wingdings"/>
        </w:rPr>
        <w:sym w:font="Wingdings" w:char="F092"/>
      </w:r>
      <w:r>
        <w:t>, then destroy it.</w:t>
      </w:r>
      <w:r w:rsidR="00716565">
        <w:t xml:space="preserve"> </w:t>
      </w:r>
    </w:p>
    <w:p w14:paraId="78E8C290" w14:textId="77777777" w:rsidR="00681B57" w:rsidRDefault="009C115B" w:rsidP="00477377">
      <w:pPr>
        <w:pStyle w:val="BodyFirst"/>
      </w:pPr>
      <w:r>
        <w:rPr>
          <w:noProof/>
        </w:rPr>
        <w:lastRenderedPageBreak/>
        <w:drawing>
          <wp:inline distT="0" distB="0" distL="0" distR="0" wp14:anchorId="658AF197" wp14:editId="1E63242B">
            <wp:extent cx="6013450" cy="312803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23453" cy="3133235"/>
                    </a:xfrm>
                    <a:prstGeom prst="rect">
                      <a:avLst/>
                    </a:prstGeom>
                  </pic:spPr>
                </pic:pic>
              </a:graphicData>
            </a:graphic>
          </wp:inline>
        </w:drawing>
      </w:r>
    </w:p>
    <w:p w14:paraId="147CF9D6" w14:textId="6D34DF38" w:rsidR="00740EAF" w:rsidRPr="00740EAF" w:rsidRDefault="00740EAF" w:rsidP="00515273">
      <w:pPr>
        <w:pStyle w:val="Caption"/>
      </w:pPr>
      <w:r>
        <w:t>Figure 7-</w:t>
      </w:r>
      <w:ins w:id="379" w:author="Lee Vaughan" w:date="2019-11-09T21:01:00Z">
        <w:r w:rsidR="00FE36AA">
          <w:t>1</w:t>
        </w:r>
      </w:ins>
      <w:del w:id="380" w:author="Lee Vaughan" w:date="2019-11-09T21:01:00Z">
        <w:r w:rsidR="00141193" w:rsidDel="00FE36AA">
          <w:delText>13</w:delText>
        </w:r>
      </w:del>
      <w:ins w:id="381" w:author="Lee Vaughan" w:date="2019-11-09T21:01:00Z">
        <w:r w:rsidR="00FE36AA">
          <w:t>1</w:t>
        </w:r>
      </w:ins>
      <w:r>
        <w:t xml:space="preserve">: All </w:t>
      </w:r>
      <w:r w:rsidR="00E0569C">
        <w:t>1,260</w:t>
      </w:r>
      <w:r>
        <w:t xml:space="preserve"> rectangles drawn on the MOLA </w:t>
      </w:r>
      <w:r w:rsidR="00713F71">
        <w:t>image</w:t>
      </w:r>
      <w:r>
        <w:t xml:space="preserve"> by the </w:t>
      </w:r>
      <w:proofErr w:type="spellStart"/>
      <w:r w:rsidRPr="00740EAF">
        <w:rPr>
          <w:rStyle w:val="LiteralCaption"/>
        </w:rPr>
        <w:t>draw_qc_</w:t>
      </w:r>
      <w:proofErr w:type="gramStart"/>
      <w:r w:rsidRPr="00740EAF">
        <w:rPr>
          <w:rStyle w:val="LiteralCaption"/>
        </w:rPr>
        <w:t>rects</w:t>
      </w:r>
      <w:proofErr w:type="spellEnd"/>
      <w:r w:rsidRPr="00740EAF">
        <w:rPr>
          <w:rStyle w:val="LiteralCaption"/>
        </w:rPr>
        <w:t>(</w:t>
      </w:r>
      <w:proofErr w:type="gramEnd"/>
      <w:r w:rsidRPr="00740EAF">
        <w:rPr>
          <w:rStyle w:val="LiteralCaption"/>
        </w:rPr>
        <w:t>)</w:t>
      </w:r>
      <w:r>
        <w:t xml:space="preserve"> method</w:t>
      </w:r>
    </w:p>
    <w:p w14:paraId="19895366" w14:textId="1DD59C7E" w:rsidR="00740EAF" w:rsidRDefault="00FE36AA" w:rsidP="00613C9B">
      <w:pPr>
        <w:pStyle w:val="Body"/>
      </w:pPr>
      <w:ins w:id="382" w:author="Lee Vaughan" w:date="2019-11-09T21:00:00Z">
        <w:r>
          <w:t>If you compare Figure 7-1</w:t>
        </w:r>
      </w:ins>
      <w:ins w:id="383" w:author="Lee Vaughan" w:date="2019-11-09T21:01:00Z">
        <w:r>
          <w:t>1</w:t>
        </w:r>
      </w:ins>
      <w:ins w:id="384" w:author="Lee Vaughan" w:date="2019-11-09T21:00:00Z">
        <w:r>
          <w:t xml:space="preserve"> to Figure</w:t>
        </w:r>
      </w:ins>
      <w:ins w:id="385" w:author="Lee Vaughan" w:date="2019-11-09T21:01:00Z">
        <w:r>
          <w:t xml:space="preserve"> 7-9, </w:t>
        </w:r>
      </w:ins>
      <w:del w:id="386" w:author="Lee Vaughan" w:date="2019-11-09T21:01:00Z">
        <w:r w:rsidR="002106B1" w:rsidDel="00FE36AA">
          <w:delText>Y</w:delText>
        </w:r>
      </w:del>
      <w:ins w:id="387" w:author="Lee Vaughan" w:date="2019-11-09T21:01:00Z">
        <w:r>
          <w:t>y</w:t>
        </w:r>
      </w:ins>
      <w:r w:rsidR="002106B1">
        <w:t>ou may notice</w:t>
      </w:r>
      <w:r w:rsidR="00716565">
        <w:t xml:space="preserve"> that </w:t>
      </w:r>
      <w:r w:rsidR="002106B1">
        <w:t>the rectangles</w:t>
      </w:r>
      <w:r w:rsidR="00716565">
        <w:t xml:space="preserve"> appear smaller than expected</w:t>
      </w:r>
      <w:r w:rsidR="001C1767">
        <w:t>.</w:t>
      </w:r>
      <w:r w:rsidR="00716565">
        <w:t xml:space="preserve"> </w:t>
      </w:r>
      <w:del w:id="388" w:author="Lee Vaughan" w:date="2019-11-09T21:02:00Z">
        <w:r w:rsidR="00716565" w:rsidDel="00FE36AA">
          <w:delText>(</w:delText>
        </w:r>
      </w:del>
      <w:ins w:id="389" w:author="Frances" w:date="2019-11-07T11:54:00Z">
        <w:del w:id="390" w:author="Lee Vaughan" w:date="2019-11-09T21:02:00Z">
          <w:r w:rsidR="001C1767" w:rsidDel="00FE36AA">
            <w:delText>C</w:delText>
          </w:r>
        </w:del>
      </w:ins>
      <w:del w:id="391" w:author="Lee Vaughan" w:date="2019-11-09T21:02:00Z">
        <w:r w:rsidR="00716565" w:rsidDel="00FE36AA">
          <w:delText>compare Figure 7-</w:delText>
        </w:r>
        <w:r w:rsidR="00141193" w:rsidDel="00FE36AA">
          <w:delText>13</w:delText>
        </w:r>
        <w:r w:rsidR="00716565" w:rsidDel="00FE36AA">
          <w:delText xml:space="preserve"> to Figure 7-</w:delText>
        </w:r>
        <w:r w:rsidR="00141193" w:rsidDel="00FE36AA">
          <w:delText>11</w:delText>
        </w:r>
        <w:r w:rsidR="00716565" w:rsidDel="00FE36AA">
          <w:delText>). T</w:delText>
        </w:r>
      </w:del>
      <w:r w:rsidR="00716565">
        <w:t xml:space="preserve">his is because </w:t>
      </w:r>
      <w:r w:rsidR="001C1767">
        <w:t xml:space="preserve">you stepped </w:t>
      </w:r>
      <w:r w:rsidR="00716565">
        <w:t>the rectangles across and down the image using half the rectangle width and height</w:t>
      </w:r>
      <w:r w:rsidR="001C1767">
        <w:t xml:space="preserve">, so </w:t>
      </w:r>
      <w:ins w:id="392" w:author="Lee Vaughan" w:date="2019-11-09T21:02:00Z">
        <w:r w:rsidR="00587ED7">
          <w:t xml:space="preserve">that </w:t>
        </w:r>
      </w:ins>
      <w:r w:rsidR="001C1767">
        <w:t xml:space="preserve">they </w:t>
      </w:r>
      <w:del w:id="393" w:author="Lee Vaughan" w:date="2019-11-09T21:02:00Z">
        <w:r w:rsidR="002106B1" w:rsidDel="00587ED7">
          <w:delText xml:space="preserve">are </w:delText>
        </w:r>
      </w:del>
      <w:r w:rsidR="002106B1">
        <w:t>overlap</w:t>
      </w:r>
      <w:del w:id="394" w:author="Lee Vaughan" w:date="2019-11-09T21:02:00Z">
        <w:r w:rsidR="002106B1" w:rsidDel="00587ED7">
          <w:delText>ping</w:delText>
        </w:r>
      </w:del>
      <w:r w:rsidR="002106B1">
        <w:t xml:space="preserve"> each other.</w:t>
      </w:r>
    </w:p>
    <w:p w14:paraId="44511C90" w14:textId="13CB8CBC" w:rsidR="00716565" w:rsidRDefault="00716565" w:rsidP="00716565">
      <w:pPr>
        <w:pStyle w:val="HeadC"/>
      </w:pPr>
      <w:bookmarkStart w:id="395" w:name="_Toc23926142"/>
      <w:r>
        <w:t>Sorting the Statistics</w:t>
      </w:r>
      <w:r w:rsidR="0093556F">
        <w:t xml:space="preserve"> and High Grading the Rectangles</w:t>
      </w:r>
      <w:bookmarkEnd w:id="395"/>
    </w:p>
    <w:p w14:paraId="76C1961A" w14:textId="0178216F" w:rsidR="00716565" w:rsidRDefault="00FD57BB" w:rsidP="00477377">
      <w:pPr>
        <w:pStyle w:val="BodyFirst"/>
      </w:pPr>
      <w:r>
        <w:t>Continuing with</w:t>
      </w:r>
      <w:r w:rsidR="001C1767">
        <w:t xml:space="preserve"> the </w:t>
      </w:r>
      <w:r w:rsidR="001C1767" w:rsidRPr="009873FD">
        <w:rPr>
          <w:rStyle w:val="Literal"/>
        </w:rPr>
        <w:t>Search</w:t>
      </w:r>
      <w:r w:rsidR="001C1767">
        <w:t xml:space="preserve"> class</w:t>
      </w:r>
      <w:r>
        <w:t xml:space="preserve"> definition</w:t>
      </w:r>
      <w:r w:rsidR="001C1767">
        <w:t xml:space="preserve">, </w:t>
      </w:r>
      <w:proofErr w:type="gramStart"/>
      <w:r w:rsidR="00716565">
        <w:t>Listing</w:t>
      </w:r>
      <w:proofErr w:type="gramEnd"/>
      <w:r w:rsidR="00716565">
        <w:t xml:space="preserve"> 7</w:t>
      </w:r>
      <w:r w:rsidR="00371147">
        <w:t>-</w:t>
      </w:r>
      <w:r w:rsidR="00716565">
        <w:t>6</w:t>
      </w:r>
      <w:ins w:id="396" w:author="Lee Vaughan" w:date="2019-11-09T21:03:00Z">
        <w:r w:rsidR="00587ED7">
          <w:t xml:space="preserve"> defines a method to find the rectangles with the best potential landing sites. </w:t>
        </w:r>
      </w:ins>
      <w:r w:rsidR="00716565">
        <w:t xml:space="preserve"> </w:t>
      </w:r>
      <w:del w:id="397" w:author="Lee Vaughan" w:date="2019-11-09T21:04:00Z">
        <w:r w:rsidR="00371147" w:rsidDel="00587ED7">
          <w:delText xml:space="preserve">defines a method </w:delText>
        </w:r>
        <w:commentRangeStart w:id="398"/>
        <w:r w:rsidR="00371147" w:rsidDel="00587ED7">
          <w:delText>to</w:delText>
        </w:r>
        <w:r w:rsidR="001C1767" w:rsidDel="00587ED7">
          <w:delText xml:space="preserve"> xxxxx</w:delText>
        </w:r>
        <w:commentRangeEnd w:id="398"/>
        <w:r w:rsidR="001C1767" w:rsidDel="00587ED7">
          <w:rPr>
            <w:rStyle w:val="CommentReference"/>
            <w:rFonts w:asciiTheme="minorHAnsi" w:eastAsiaTheme="minorHAnsi" w:hAnsiTheme="minorHAnsi" w:cstheme="minorBidi"/>
          </w:rPr>
          <w:commentReference w:id="398"/>
        </w:r>
        <w:r w:rsidR="001C1767" w:rsidDel="00587ED7">
          <w:delText xml:space="preserve">. </w:delText>
        </w:r>
      </w:del>
      <w:r w:rsidR="001C1767">
        <w:t>It</w:t>
      </w:r>
      <w:r w:rsidR="00371147">
        <w:t xml:space="preserve"> sort</w:t>
      </w:r>
      <w:r w:rsidR="001C1767">
        <w:t>s</w:t>
      </w:r>
      <w:r w:rsidR="00371147">
        <w:t xml:space="preserve"> the dictionaries containing the rectangle statistics, </w:t>
      </w:r>
      <w:commentRangeStart w:id="399"/>
      <w:r w:rsidR="00371147">
        <w:t>make</w:t>
      </w:r>
      <w:r w:rsidR="001C1767">
        <w:t>s</w:t>
      </w:r>
      <w:r w:rsidR="00371147">
        <w:t xml:space="preserve"> </w:t>
      </w:r>
      <w:del w:id="400" w:author="Lee Vaughan" w:date="2019-11-09T21:04:00Z">
        <w:r w:rsidR="00371147" w:rsidDel="00587ED7">
          <w:delText xml:space="preserve">a </w:delText>
        </w:r>
      </w:del>
      <w:r w:rsidR="00371147">
        <w:t>list</w:t>
      </w:r>
      <w:ins w:id="401" w:author="Lee Vaughan" w:date="2019-11-09T21:04:00Z">
        <w:r w:rsidR="00587ED7">
          <w:t>s</w:t>
        </w:r>
      </w:ins>
      <w:r w:rsidR="00371147">
        <w:t xml:space="preserve"> </w:t>
      </w:r>
      <w:commentRangeEnd w:id="399"/>
      <w:r>
        <w:rPr>
          <w:rStyle w:val="CommentReference"/>
          <w:rFonts w:asciiTheme="minorHAnsi" w:eastAsiaTheme="minorHAnsi" w:hAnsiTheme="minorHAnsi" w:cstheme="minorBidi"/>
        </w:rPr>
        <w:commentReference w:id="399"/>
      </w:r>
      <w:r w:rsidR="00371147">
        <w:t xml:space="preserve">of the top rectangles based on peak-to-valley and standard deviation, </w:t>
      </w:r>
      <w:del w:id="402" w:author="Lee Vaughan" w:date="2019-11-09T21:04:00Z">
        <w:r w:rsidR="00371147" w:rsidDel="00587ED7">
          <w:delText xml:space="preserve">and </w:delText>
        </w:r>
      </w:del>
      <w:ins w:id="403" w:author="Lee Vaughan" w:date="2019-11-09T21:04:00Z">
        <w:r w:rsidR="00587ED7">
          <w:t xml:space="preserve">then </w:t>
        </w:r>
      </w:ins>
      <w:r w:rsidR="00371147">
        <w:t>make</w:t>
      </w:r>
      <w:r w:rsidR="001C1767">
        <w:t>s</w:t>
      </w:r>
      <w:r w:rsidR="00371147">
        <w:t xml:space="preserve"> a list of any rectangles shared between these two lists. The shared rectangles will be the best candidates for landing sites</w:t>
      </w:r>
      <w:r w:rsidR="001C1767">
        <w:t>,</w:t>
      </w:r>
      <w:r w:rsidR="00371147">
        <w:t xml:space="preserve"> as </w:t>
      </w:r>
      <w:r w:rsidR="001C1767">
        <w:t>they’ll have the smallest</w:t>
      </w:r>
      <w:r w:rsidR="00371147">
        <w:t xml:space="preserve"> peak-to-valley and standard deviation stats.</w:t>
      </w:r>
    </w:p>
    <w:p w14:paraId="7BA862D2" w14:textId="77777777" w:rsidR="00716565" w:rsidRDefault="000074D4" w:rsidP="00F246E0">
      <w:pPr>
        <w:pStyle w:val="CodeA"/>
      </w:pPr>
      <w:r>
        <w:t xml:space="preserve">  </w:t>
      </w:r>
      <w:r w:rsidR="00716565" w:rsidRPr="003C5AAD">
        <w:rPr>
          <w:rStyle w:val="Wingdings"/>
        </w:rPr>
        <w:sym w:font="Wingdings" w:char="F08C"/>
      </w:r>
      <w:r w:rsidR="00716565">
        <w:t>def sort_stats(self):</w:t>
      </w:r>
      <w:r>
        <w:t xml:space="preserve"> </w:t>
      </w:r>
    </w:p>
    <w:p w14:paraId="05E40A67" w14:textId="77777777" w:rsidR="00716565" w:rsidRDefault="000074D4" w:rsidP="00293EE7">
      <w:pPr>
        <w:pStyle w:val="CodeB"/>
      </w:pPr>
      <w:r>
        <w:t xml:space="preserve">    </w:t>
      </w:r>
      <w:r w:rsidR="00716565">
        <w:t>"""Sort dictionaries by values and create lists of top N keys."""</w:t>
      </w:r>
    </w:p>
    <w:p w14:paraId="186FCB7D" w14:textId="77777777" w:rsidR="00716565" w:rsidRDefault="000074D4" w:rsidP="00293EE7">
      <w:pPr>
        <w:pStyle w:val="CodeB"/>
      </w:pPr>
      <w:r>
        <w:t xml:space="preserve">    </w:t>
      </w:r>
      <w:r w:rsidR="00716565" w:rsidRPr="003C5AAD">
        <w:rPr>
          <w:rStyle w:val="Wingdings"/>
        </w:rPr>
        <w:sym w:font="Wingdings" w:char="F08D"/>
      </w:r>
      <w:r w:rsidR="00716565">
        <w:t>ptp_sorted = (sorted(self.rect_ptps.items(), key=lambda x: x[1]))</w:t>
      </w:r>
    </w:p>
    <w:p w14:paraId="13DE4B7C" w14:textId="77777777" w:rsidR="00716565" w:rsidRDefault="000074D4" w:rsidP="00293EE7">
      <w:pPr>
        <w:pStyle w:val="CodeB"/>
      </w:pPr>
      <w:r>
        <w:t xml:space="preserve">    </w:t>
      </w:r>
      <w:r w:rsidR="00716565" w:rsidRPr="003C5AAD">
        <w:rPr>
          <w:rStyle w:val="Wingdings"/>
        </w:rPr>
        <w:sym w:font="Wingdings" w:char="F08E"/>
      </w:r>
      <w:r w:rsidR="00716565">
        <w:t>self.ptp_filtered = [x[0] for x in ptp_sorted[:NUM_CANDIDATES]]</w:t>
      </w:r>
    </w:p>
    <w:p w14:paraId="52029C0D" w14:textId="77777777" w:rsidR="00716565" w:rsidRDefault="000074D4" w:rsidP="00293EE7">
      <w:pPr>
        <w:pStyle w:val="CodeB"/>
      </w:pPr>
      <w:r>
        <w:t xml:space="preserve">    </w:t>
      </w:r>
      <w:r w:rsidR="00716565">
        <w:t>std_sorted = (sorted(self.rect_stds.items(), key=lambda x: x[1]))</w:t>
      </w:r>
    </w:p>
    <w:p w14:paraId="49298DEA" w14:textId="77777777" w:rsidR="00716565" w:rsidRDefault="000074D4" w:rsidP="00293EE7">
      <w:pPr>
        <w:pStyle w:val="CodeB"/>
      </w:pPr>
      <w:r>
        <w:t xml:space="preserve">    </w:t>
      </w:r>
      <w:r w:rsidR="00716565">
        <w:t>self.std_filtered = [x[0] for x in std_sorted[:NUM_CANDIDATES]]</w:t>
      </w:r>
    </w:p>
    <w:p w14:paraId="5A363920" w14:textId="77777777" w:rsidR="00716565" w:rsidRDefault="000074D4" w:rsidP="00293EE7">
      <w:pPr>
        <w:pStyle w:val="CodeB"/>
      </w:pPr>
      <w:r>
        <w:t xml:space="preserve">    </w:t>
      </w:r>
    </w:p>
    <w:p w14:paraId="6D3A68C6" w14:textId="77777777" w:rsidR="00716565" w:rsidRDefault="000074D4" w:rsidP="00293EE7">
      <w:pPr>
        <w:pStyle w:val="CodeB"/>
      </w:pPr>
      <w:r>
        <w:t xml:space="preserve">    </w:t>
      </w:r>
      <w:r w:rsidR="00716565">
        <w:t># Make list of rects where filtered std &amp; ptp coincide.</w:t>
      </w:r>
    </w:p>
    <w:p w14:paraId="74D26033" w14:textId="77777777" w:rsidR="00716565" w:rsidRDefault="000074D4" w:rsidP="00293EE7">
      <w:pPr>
        <w:pStyle w:val="CodeB"/>
      </w:pPr>
      <w:r>
        <w:t xml:space="preserve">    </w:t>
      </w:r>
      <w:r w:rsidR="00716565" w:rsidRPr="003C5AAD">
        <w:rPr>
          <w:rStyle w:val="Wingdings"/>
        </w:rPr>
        <w:sym w:font="Wingdings" w:char="F08F"/>
      </w:r>
      <w:r w:rsidR="00716565">
        <w:t xml:space="preserve">for </w:t>
      </w:r>
      <w:r w:rsidR="00E0569C">
        <w:t>rect</w:t>
      </w:r>
      <w:r w:rsidR="00716565">
        <w:t xml:space="preserve"> in self.std_filtered:</w:t>
      </w:r>
    </w:p>
    <w:p w14:paraId="45C17080" w14:textId="77777777" w:rsidR="00716565" w:rsidRDefault="000074D4" w:rsidP="00293EE7">
      <w:pPr>
        <w:pStyle w:val="CodeB"/>
      </w:pPr>
      <w:r>
        <w:lastRenderedPageBreak/>
        <w:t xml:space="preserve">      </w:t>
      </w:r>
      <w:r w:rsidR="00716565">
        <w:t xml:space="preserve">if </w:t>
      </w:r>
      <w:r w:rsidR="00E0569C">
        <w:t>rect</w:t>
      </w:r>
      <w:r w:rsidR="00716565">
        <w:t xml:space="preserve"> in self.ptp_filtered:</w:t>
      </w:r>
    </w:p>
    <w:p w14:paraId="2905AE9A" w14:textId="77777777" w:rsidR="00716565" w:rsidRDefault="000074D4" w:rsidP="001539D6">
      <w:pPr>
        <w:pStyle w:val="CodeC"/>
      </w:pPr>
      <w:r>
        <w:t xml:space="preserve">        </w:t>
      </w:r>
      <w:r w:rsidR="00716565">
        <w:t>self.high_graded_rects.append(</w:t>
      </w:r>
      <w:r w:rsidR="00E0569C">
        <w:t>rect</w:t>
      </w:r>
      <w:r w:rsidR="00716565">
        <w:t>)</w:t>
      </w:r>
      <w:r>
        <w:t xml:space="preserve"> </w:t>
      </w:r>
      <w:r w:rsidR="00716565">
        <w:t xml:space="preserve"> </w:t>
      </w:r>
    </w:p>
    <w:p w14:paraId="5A080417" w14:textId="77777777" w:rsidR="003C5AAD" w:rsidRDefault="003C5AAD" w:rsidP="003C5AAD">
      <w:pPr>
        <w:pStyle w:val="Listing"/>
      </w:pPr>
      <w:r>
        <w:t>Listing 7-6: Sorts and high</w:t>
      </w:r>
      <w:r w:rsidR="0093556F">
        <w:t xml:space="preserve"> </w:t>
      </w:r>
      <w:r>
        <w:t xml:space="preserve">grades the rectangles based on their statistics, </w:t>
      </w:r>
      <w:r>
        <w:rPr>
          <w:rStyle w:val="EmphasisRevCaption"/>
        </w:rPr>
        <w:t>site_selector</w:t>
      </w:r>
      <w:r w:rsidRPr="00A031AC">
        <w:rPr>
          <w:rStyle w:val="EmphasisRevCaption"/>
        </w:rPr>
        <w:t>.py</w:t>
      </w:r>
      <w:r>
        <w:rPr>
          <w:rStyle w:val="EmphasisItalic"/>
        </w:rPr>
        <w:t xml:space="preserve"> </w:t>
      </w:r>
      <w:r>
        <w:t>(Part 6)</w:t>
      </w:r>
    </w:p>
    <w:p w14:paraId="0091BE67" w14:textId="481E3343" w:rsidR="00716565" w:rsidRDefault="00BD1AFA" w:rsidP="00613C9B">
      <w:pPr>
        <w:pStyle w:val="Body"/>
      </w:pPr>
      <w:r>
        <w:t xml:space="preserve">Define a method called </w:t>
      </w:r>
      <w:proofErr w:type="spellStart"/>
      <w:r w:rsidRPr="00BD1AFA">
        <w:rPr>
          <w:rStyle w:val="Literal"/>
        </w:rPr>
        <w:t>sort_</w:t>
      </w:r>
      <w:proofErr w:type="gramStart"/>
      <w:r w:rsidRPr="00BD1AFA">
        <w:rPr>
          <w:rStyle w:val="Literal"/>
        </w:rPr>
        <w:t>stats</w:t>
      </w:r>
      <w:proofErr w:type="spellEnd"/>
      <w:r w:rsidRPr="00BD1AFA">
        <w:rPr>
          <w:rStyle w:val="Literal"/>
        </w:rPr>
        <w:t>(</w:t>
      </w:r>
      <w:proofErr w:type="gramEnd"/>
      <w:r w:rsidRPr="00BD1AFA">
        <w:rPr>
          <w:rStyle w:val="Literal"/>
        </w:rPr>
        <w:t>)</w:t>
      </w:r>
      <w:r>
        <w:t xml:space="preserve"> </w:t>
      </w:r>
      <w:r w:rsidRPr="003C5AAD">
        <w:rPr>
          <w:rStyle w:val="Wingdings"/>
        </w:rPr>
        <w:sym w:font="Wingdings" w:char="F08C"/>
      </w:r>
      <w:r>
        <w:t xml:space="preserve">. Sort the </w:t>
      </w:r>
      <w:proofErr w:type="spellStart"/>
      <w:r w:rsidRPr="00BD1AFA">
        <w:rPr>
          <w:rStyle w:val="Literal"/>
        </w:rPr>
        <w:t>rect_ptps</w:t>
      </w:r>
      <w:proofErr w:type="spellEnd"/>
      <w:r>
        <w:t xml:space="preserve"> dictionary with a lambda function that </w:t>
      </w:r>
      <w:commentRangeStart w:id="404"/>
      <w:del w:id="405" w:author="Lee Vaughan" w:date="2019-11-09T21:06:00Z">
        <w:r w:rsidDel="00297350">
          <w:delText xml:space="preserve">uses </w:delText>
        </w:r>
      </w:del>
      <w:commentRangeEnd w:id="404"/>
      <w:ins w:id="406" w:author="Lee Vaughan" w:date="2019-11-09T21:06:00Z">
        <w:r w:rsidR="00297350">
          <w:t xml:space="preserve">sorts </w:t>
        </w:r>
      </w:ins>
      <w:r w:rsidR="002A5EEE">
        <w:rPr>
          <w:rStyle w:val="CommentReference"/>
          <w:rFonts w:asciiTheme="minorHAnsi" w:eastAsiaTheme="minorHAnsi" w:hAnsiTheme="minorHAnsi" w:cstheme="minorBidi"/>
        </w:rPr>
        <w:commentReference w:id="404"/>
      </w:r>
      <w:r>
        <w:t xml:space="preserve">the values, rather than the keys </w:t>
      </w:r>
      <w:r w:rsidRPr="003C5AAD">
        <w:rPr>
          <w:rStyle w:val="Wingdings"/>
        </w:rPr>
        <w:sym w:font="Wingdings" w:char="F08D"/>
      </w:r>
      <w:r>
        <w:t xml:space="preserve">. The values in this dictionary are the peak-to-valley measurements. </w:t>
      </w:r>
      <w:r w:rsidR="002A5EEE">
        <w:t>This should create</w:t>
      </w:r>
      <w:r w:rsidR="00E0569C">
        <w:t xml:space="preserve"> a list of tuples, with the rectangle number at index 0 and the peak-to-valley value at index 1. </w:t>
      </w:r>
    </w:p>
    <w:p w14:paraId="724212F0" w14:textId="77777777" w:rsidR="00E0569C" w:rsidRDefault="00BD1AFA" w:rsidP="00613C9B">
      <w:pPr>
        <w:pStyle w:val="Body"/>
      </w:pPr>
      <w:r>
        <w:t xml:space="preserve">Next, use list comprehension to populate the </w:t>
      </w:r>
      <w:proofErr w:type="spellStart"/>
      <w:r w:rsidRPr="00BD1AFA">
        <w:rPr>
          <w:rStyle w:val="Literal"/>
        </w:rPr>
        <w:t>self.ptp_filtered</w:t>
      </w:r>
      <w:proofErr w:type="spellEnd"/>
      <w:r>
        <w:t xml:space="preserve"> attribute with the rectangle numbers</w:t>
      </w:r>
      <w:r w:rsidR="00E0569C">
        <w:t xml:space="preserve"> in</w:t>
      </w:r>
      <w:r>
        <w:t xml:space="preserve"> the </w:t>
      </w:r>
      <w:proofErr w:type="spellStart"/>
      <w:r w:rsidRPr="00BD1AFA">
        <w:rPr>
          <w:rStyle w:val="Literal"/>
        </w:rPr>
        <w:t>ptp_sorted</w:t>
      </w:r>
      <w:proofErr w:type="spellEnd"/>
      <w:r>
        <w:rPr>
          <w:rStyle w:val="Literal"/>
        </w:rPr>
        <w:t xml:space="preserve"> </w:t>
      </w:r>
      <w:r w:rsidRPr="00BD1AFA">
        <w:t>list</w:t>
      </w:r>
      <w:r>
        <w:t xml:space="preserve"> </w:t>
      </w:r>
      <w:r w:rsidRPr="003C5AAD">
        <w:rPr>
          <w:rStyle w:val="Wingdings"/>
        </w:rPr>
        <w:sym w:font="Wingdings" w:char="F08E"/>
      </w:r>
      <w:r>
        <w:t xml:space="preserve">. </w:t>
      </w:r>
      <w:r w:rsidR="00E0569C">
        <w:t xml:space="preserve">Use index slicing to select only the first twenty values, as stipulated by the </w:t>
      </w:r>
      <w:r w:rsidR="00E0569C" w:rsidRPr="00E0569C">
        <w:rPr>
          <w:rStyle w:val="Literal"/>
        </w:rPr>
        <w:t>NUM_CANDIDATES</w:t>
      </w:r>
      <w:r w:rsidR="00E0569C">
        <w:t xml:space="preserve"> constant.</w:t>
      </w:r>
      <w:r>
        <w:t xml:space="preserve"> </w:t>
      </w:r>
      <w:r w:rsidR="00E0569C">
        <w:t>You now have the twenty rectangles with the lowest peak-to-valley scores. Repeat this same basic code for standard deviation, producing a list of the twenty rectangles with the lowest standard deviation.</w:t>
      </w:r>
    </w:p>
    <w:p w14:paraId="6BDD70C1" w14:textId="77777777" w:rsidR="00E0569C" w:rsidRDefault="00E0569C" w:rsidP="00613C9B">
      <w:pPr>
        <w:pStyle w:val="Body"/>
      </w:pPr>
      <w:r>
        <w:t xml:space="preserve">Finish the method </w:t>
      </w:r>
      <w:r w:rsidR="0014044C">
        <w:t xml:space="preserve">by looping through the rectangle numbers in the </w:t>
      </w:r>
      <w:proofErr w:type="spellStart"/>
      <w:r w:rsidR="0014044C" w:rsidRPr="0014044C">
        <w:rPr>
          <w:rStyle w:val="Literal"/>
        </w:rPr>
        <w:t>std_filtered</w:t>
      </w:r>
      <w:proofErr w:type="spellEnd"/>
      <w:r w:rsidR="0014044C">
        <w:t xml:space="preserve"> list and comparing them to those in the </w:t>
      </w:r>
      <w:proofErr w:type="spellStart"/>
      <w:r w:rsidR="0014044C" w:rsidRPr="0014044C">
        <w:rPr>
          <w:rStyle w:val="Literal"/>
        </w:rPr>
        <w:t>ptp_filtered</w:t>
      </w:r>
      <w:proofErr w:type="spellEnd"/>
      <w:r w:rsidR="0014044C">
        <w:t xml:space="preserve"> list </w:t>
      </w:r>
      <w:r w:rsidR="0014044C" w:rsidRPr="003C5AAD">
        <w:rPr>
          <w:rStyle w:val="Wingdings"/>
        </w:rPr>
        <w:sym w:font="Wingdings" w:char="F08F"/>
      </w:r>
      <w:r w:rsidR="0014044C">
        <w:t>.</w:t>
      </w:r>
      <w:r>
        <w:t xml:space="preserve"> </w:t>
      </w:r>
      <w:r w:rsidR="0014044C">
        <w:t xml:space="preserve">Append matching numbers to the </w:t>
      </w:r>
      <w:proofErr w:type="spellStart"/>
      <w:r w:rsidR="0014044C" w:rsidRPr="0014044C">
        <w:rPr>
          <w:rStyle w:val="Literal"/>
        </w:rPr>
        <w:t>high_graded_rects</w:t>
      </w:r>
      <w:proofErr w:type="spellEnd"/>
      <w:r w:rsidR="0014044C">
        <w:t xml:space="preserve"> instance attribute you created previously with the </w:t>
      </w:r>
      <w:r w:rsidR="0014044C" w:rsidRPr="0014044C">
        <w:rPr>
          <w:rStyle w:val="Literal"/>
        </w:rPr>
        <w:t>__</w:t>
      </w:r>
      <w:proofErr w:type="spellStart"/>
      <w:r w:rsidR="0014044C" w:rsidRPr="0014044C">
        <w:rPr>
          <w:rStyle w:val="Literal"/>
        </w:rPr>
        <w:t>init</w:t>
      </w:r>
      <w:proofErr w:type="spellEnd"/>
      <w:r w:rsidR="0014044C" w:rsidRPr="0014044C">
        <w:rPr>
          <w:rStyle w:val="Literal"/>
        </w:rPr>
        <w:t>_</w:t>
      </w:r>
      <w:proofErr w:type="gramStart"/>
      <w:r w:rsidR="0014044C" w:rsidRPr="0014044C">
        <w:rPr>
          <w:rStyle w:val="Literal"/>
        </w:rPr>
        <w:t>_(</w:t>
      </w:r>
      <w:proofErr w:type="gramEnd"/>
      <w:r w:rsidR="0014044C" w:rsidRPr="0014044C">
        <w:rPr>
          <w:rStyle w:val="Literal"/>
        </w:rPr>
        <w:t>)</w:t>
      </w:r>
      <w:r w:rsidR="0014044C">
        <w:t xml:space="preserve"> method. </w:t>
      </w:r>
    </w:p>
    <w:p w14:paraId="293B9353" w14:textId="6D3BF3B8" w:rsidR="00F43F8B" w:rsidRDefault="00F43F8B" w:rsidP="00F43F8B">
      <w:pPr>
        <w:pStyle w:val="HeadC"/>
      </w:pPr>
      <w:bookmarkStart w:id="407" w:name="_Toc23926143"/>
      <w:r>
        <w:t>Drawing the Filtered Rectangles on the Map</w:t>
      </w:r>
      <w:bookmarkEnd w:id="407"/>
    </w:p>
    <w:p w14:paraId="6D8FB0B0" w14:textId="58F32962" w:rsidR="00716565" w:rsidRDefault="00F43F8B" w:rsidP="00477377">
      <w:pPr>
        <w:pStyle w:val="BodyFirst"/>
      </w:pPr>
      <w:r>
        <w:t xml:space="preserve">Listing 7-7, still indented under the </w:t>
      </w:r>
      <w:r w:rsidRPr="009873FD">
        <w:rPr>
          <w:rStyle w:val="Literal"/>
        </w:rPr>
        <w:t>Search</w:t>
      </w:r>
      <w:r>
        <w:t xml:space="preserve"> class, defines a method </w:t>
      </w:r>
      <w:r w:rsidR="002A5EEE">
        <w:t xml:space="preserve">that </w:t>
      </w:r>
      <w:r>
        <w:t>draw</w:t>
      </w:r>
      <w:r w:rsidR="002A5EEE">
        <w:t>s</w:t>
      </w:r>
      <w:r>
        <w:t xml:space="preserve"> </w:t>
      </w:r>
      <w:r w:rsidR="002A5EEE">
        <w:t>the twenty best rectangles on the grayscale MOLA map.</w:t>
      </w:r>
      <w:r>
        <w:t xml:space="preserve"> </w:t>
      </w:r>
      <w:r w:rsidR="0019525E">
        <w:t xml:space="preserve">You’ll </w:t>
      </w:r>
      <w:r w:rsidR="004517CB">
        <w:t>call</w:t>
      </w:r>
      <w:r w:rsidR="0019525E">
        <w:t xml:space="preserve"> this method in the </w:t>
      </w:r>
      <w:proofErr w:type="gramStart"/>
      <w:r w:rsidR="0019525E" w:rsidRPr="0019525E">
        <w:rPr>
          <w:rStyle w:val="Literal"/>
        </w:rPr>
        <w:t>main(</w:t>
      </w:r>
      <w:proofErr w:type="gramEnd"/>
      <w:r w:rsidR="0019525E" w:rsidRPr="0019525E">
        <w:rPr>
          <w:rStyle w:val="Literal"/>
        </w:rPr>
        <w:t>)</w:t>
      </w:r>
      <w:r w:rsidR="0019525E">
        <w:t xml:space="preserve"> function</w:t>
      </w:r>
      <w:r w:rsidR="002A5EEE">
        <w:t>.</w:t>
      </w:r>
    </w:p>
    <w:p w14:paraId="3C7A5277" w14:textId="77777777" w:rsidR="00F43F8B" w:rsidRDefault="000074D4" w:rsidP="00F246E0">
      <w:pPr>
        <w:pStyle w:val="CodeA"/>
      </w:pPr>
      <w:r>
        <w:t xml:space="preserve">  </w:t>
      </w:r>
      <w:r w:rsidR="00F43F8B" w:rsidRPr="003E53E9">
        <w:rPr>
          <w:rStyle w:val="Wingdings"/>
        </w:rPr>
        <w:sym w:font="Wingdings" w:char="F08C"/>
      </w:r>
      <w:r w:rsidR="00F43F8B">
        <w:t>def draw_filtered_rects(self, image, filtered_rect_list):</w:t>
      </w:r>
    </w:p>
    <w:p w14:paraId="3BBA62E4" w14:textId="77777777" w:rsidR="00F43F8B" w:rsidRDefault="000074D4" w:rsidP="00293EE7">
      <w:pPr>
        <w:pStyle w:val="CodeB"/>
      </w:pPr>
      <w:r>
        <w:t xml:space="preserve">    </w:t>
      </w:r>
      <w:r w:rsidR="00F43F8B">
        <w:t>"""Draw rectangles in list on image and return image."""</w:t>
      </w:r>
    </w:p>
    <w:p w14:paraId="78709F7D" w14:textId="77777777" w:rsidR="00F43F8B" w:rsidRDefault="000074D4" w:rsidP="00293EE7">
      <w:pPr>
        <w:pStyle w:val="CodeB"/>
      </w:pPr>
      <w:r>
        <w:t xml:space="preserve">    </w:t>
      </w:r>
      <w:r w:rsidR="00F43F8B" w:rsidRPr="003E53E9">
        <w:rPr>
          <w:rStyle w:val="Wingdings"/>
        </w:rPr>
        <w:sym w:font="Wingdings" w:char="F08D"/>
      </w:r>
      <w:r w:rsidR="00F43F8B">
        <w:t>img_copy = image.copy()</w:t>
      </w:r>
    </w:p>
    <w:p w14:paraId="13A37660" w14:textId="77777777" w:rsidR="006D4F49" w:rsidRDefault="000074D4" w:rsidP="00293EE7">
      <w:pPr>
        <w:pStyle w:val="CodeB"/>
      </w:pPr>
      <w:r>
        <w:t xml:space="preserve">    </w:t>
      </w:r>
      <w:r w:rsidR="00F43F8B" w:rsidRPr="003E53E9">
        <w:rPr>
          <w:rStyle w:val="Wingdings"/>
        </w:rPr>
        <w:sym w:font="Wingdings" w:char="F08E"/>
      </w:r>
      <w:r w:rsidR="00F43F8B">
        <w:t xml:space="preserve">for k in filtered_rect_list: </w:t>
      </w:r>
    </w:p>
    <w:p w14:paraId="0100ED03" w14:textId="77777777" w:rsidR="00F43F8B" w:rsidRDefault="000074D4" w:rsidP="00293EE7">
      <w:pPr>
        <w:pStyle w:val="CodeB"/>
      </w:pPr>
      <w:r>
        <w:t xml:space="preserve">      </w:t>
      </w:r>
      <w:r w:rsidR="00F43F8B" w:rsidRPr="003E53E9">
        <w:rPr>
          <w:rStyle w:val="Wingdings"/>
        </w:rPr>
        <w:sym w:font="Wingdings" w:char="F08F"/>
      </w:r>
      <w:r w:rsidR="00F43F8B">
        <w:t>cv.rectangle(img_copy,</w:t>
      </w:r>
    </w:p>
    <w:p w14:paraId="1B913F0B" w14:textId="77777777" w:rsidR="00F43F8B" w:rsidRDefault="000074D4" w:rsidP="00293EE7">
      <w:pPr>
        <w:pStyle w:val="CodeB"/>
      </w:pPr>
      <w:r>
        <w:t xml:space="preserve">            </w:t>
      </w:r>
      <w:r w:rsidR="00F43F8B">
        <w:t xml:space="preserve"> (self.rect_coords[k][0], self.rect_coords[k][1]),</w:t>
      </w:r>
    </w:p>
    <w:p w14:paraId="2E2C5041" w14:textId="77777777" w:rsidR="00F43F8B" w:rsidRDefault="000074D4" w:rsidP="00293EE7">
      <w:pPr>
        <w:pStyle w:val="CodeB"/>
      </w:pPr>
      <w:r>
        <w:t xml:space="preserve">            </w:t>
      </w:r>
      <w:r w:rsidR="00F43F8B">
        <w:t xml:space="preserve"> (self.rect_coords[k][2], self.rect_coords[k][3]),</w:t>
      </w:r>
    </w:p>
    <w:p w14:paraId="750FA8FC" w14:textId="77777777" w:rsidR="00F43F8B" w:rsidRDefault="000074D4" w:rsidP="00293EE7">
      <w:pPr>
        <w:pStyle w:val="CodeB"/>
      </w:pPr>
      <w:r>
        <w:t xml:space="preserve">            </w:t>
      </w:r>
      <w:r w:rsidR="00F43F8B">
        <w:t xml:space="preserve"> (255, 0, 0), 1)</w:t>
      </w:r>
    </w:p>
    <w:p w14:paraId="74D2CC29" w14:textId="77777777" w:rsidR="00F43F8B" w:rsidRDefault="000074D4" w:rsidP="00293EE7">
      <w:pPr>
        <w:pStyle w:val="CodeB"/>
      </w:pPr>
      <w:r>
        <w:t xml:space="preserve">      </w:t>
      </w:r>
      <w:r w:rsidR="00F43F8B" w:rsidRPr="003E53E9">
        <w:rPr>
          <w:rStyle w:val="Wingdings"/>
        </w:rPr>
        <w:sym w:font="Wingdings" w:char="F090"/>
      </w:r>
      <w:r w:rsidR="00F43F8B">
        <w:t>cv.putText(img_copy, str(k),</w:t>
      </w:r>
    </w:p>
    <w:p w14:paraId="55EF25D2" w14:textId="77777777" w:rsidR="00F43F8B" w:rsidRDefault="000074D4" w:rsidP="00293EE7">
      <w:pPr>
        <w:pStyle w:val="CodeB"/>
      </w:pPr>
      <w:r>
        <w:t xml:space="preserve">           </w:t>
      </w:r>
      <w:r w:rsidR="00F43F8B">
        <w:t xml:space="preserve"> (self.rect_coords[k][0] + 1, self.rect_coords[k][3]- 1),</w:t>
      </w:r>
    </w:p>
    <w:p w14:paraId="528ADCE7" w14:textId="77777777" w:rsidR="00F43F8B" w:rsidRDefault="000074D4" w:rsidP="00293EE7">
      <w:pPr>
        <w:pStyle w:val="CodeB"/>
      </w:pPr>
      <w:r>
        <w:t xml:space="preserve">           </w:t>
      </w:r>
      <w:r w:rsidR="00F43F8B">
        <w:t xml:space="preserve"> cv.FONT_HERSHEY_PLAIN, 0.65, (255, 0, 0), 1)</w:t>
      </w:r>
    </w:p>
    <w:p w14:paraId="34496E2C" w14:textId="77777777" w:rsidR="00F43F8B" w:rsidRDefault="000074D4" w:rsidP="00293EE7">
      <w:pPr>
        <w:pStyle w:val="CodeB"/>
      </w:pPr>
      <w:r>
        <w:t xml:space="preserve">      </w:t>
      </w:r>
    </w:p>
    <w:p w14:paraId="0014692D" w14:textId="77777777" w:rsidR="00F43F8B" w:rsidRDefault="000074D4" w:rsidP="00293EE7">
      <w:pPr>
        <w:pStyle w:val="CodeB"/>
      </w:pPr>
      <w:r>
        <w:t xml:space="preserve">    </w:t>
      </w:r>
      <w:r w:rsidR="00F43F8B">
        <w:t># Draw latitude limits.</w:t>
      </w:r>
    </w:p>
    <w:p w14:paraId="2A1398FF" w14:textId="77777777" w:rsidR="00F43F8B" w:rsidRDefault="000074D4" w:rsidP="00293EE7">
      <w:pPr>
        <w:pStyle w:val="CodeB"/>
      </w:pPr>
      <w:r>
        <w:t xml:space="preserve">    </w:t>
      </w:r>
      <w:r w:rsidR="003E53E9" w:rsidRPr="003E53E9">
        <w:rPr>
          <w:rStyle w:val="Wingdings"/>
        </w:rPr>
        <w:sym w:font="Wingdings" w:char="F091"/>
      </w:r>
      <w:r w:rsidR="00F43F8B">
        <w:t>cv.putText(img_copy,</w:t>
      </w:r>
      <w:r w:rsidR="00F22186">
        <w:t xml:space="preserve"> </w:t>
      </w:r>
      <w:r w:rsidR="00F43F8B">
        <w:t>'30 N', (10, LAT_30_N - 7),</w:t>
      </w:r>
    </w:p>
    <w:p w14:paraId="4CE14A93" w14:textId="77777777" w:rsidR="00F43F8B" w:rsidRDefault="000074D4" w:rsidP="00293EE7">
      <w:pPr>
        <w:pStyle w:val="CodeB"/>
      </w:pPr>
      <w:r>
        <w:lastRenderedPageBreak/>
        <w:t xml:space="preserve">         </w:t>
      </w:r>
      <w:r w:rsidR="00F43F8B">
        <w:t xml:space="preserve"> cv.FONT_HERSHEY_PLAIN, 1, 255)</w:t>
      </w:r>
    </w:p>
    <w:p w14:paraId="79F6CC01" w14:textId="77777777" w:rsidR="00F43F8B" w:rsidRDefault="000074D4" w:rsidP="00293EE7">
      <w:pPr>
        <w:pStyle w:val="CodeB"/>
      </w:pPr>
      <w:r>
        <w:t xml:space="preserve">    </w:t>
      </w:r>
      <w:r w:rsidR="003E53E9" w:rsidRPr="003E53E9">
        <w:rPr>
          <w:rStyle w:val="Wingdings"/>
        </w:rPr>
        <w:sym w:font="Wingdings" w:char="F092"/>
      </w:r>
      <w:r w:rsidR="00F43F8B">
        <w:t>cv.line(img_copy,</w:t>
      </w:r>
      <w:r w:rsidR="00F22186">
        <w:t xml:space="preserve"> (</w:t>
      </w:r>
      <w:r w:rsidR="00F43F8B">
        <w:t>0, LAT_30_N),</w:t>
      </w:r>
      <w:r w:rsidR="0008006E">
        <w:t xml:space="preserve"> </w:t>
      </w:r>
      <w:r w:rsidR="00F43F8B">
        <w:t>(IMG_WIDTH, LAT_30_N),</w:t>
      </w:r>
    </w:p>
    <w:p w14:paraId="0BFD4411" w14:textId="77777777" w:rsidR="00F43F8B" w:rsidRDefault="000074D4" w:rsidP="00293EE7">
      <w:pPr>
        <w:pStyle w:val="CodeB"/>
      </w:pPr>
      <w:r>
        <w:t xml:space="preserve">        </w:t>
      </w:r>
      <w:r w:rsidR="00F43F8B">
        <w:t>(255,</w:t>
      </w:r>
      <w:r w:rsidR="00F22186">
        <w:t xml:space="preserve"> </w:t>
      </w:r>
      <w:r w:rsidR="00F43F8B">
        <w:t>0,</w:t>
      </w:r>
      <w:r w:rsidR="00F22186">
        <w:t xml:space="preserve"> </w:t>
      </w:r>
      <w:r w:rsidR="00F43F8B">
        <w:t>0),</w:t>
      </w:r>
      <w:r w:rsidR="00036561">
        <w:t xml:space="preserve"> </w:t>
      </w:r>
      <w:r w:rsidR="00F43F8B">
        <w:t>1)</w:t>
      </w:r>
    </w:p>
    <w:p w14:paraId="0E2903D7" w14:textId="77777777" w:rsidR="00F43F8B" w:rsidRDefault="000074D4" w:rsidP="00293EE7">
      <w:pPr>
        <w:pStyle w:val="CodeB"/>
      </w:pPr>
      <w:r>
        <w:t xml:space="preserve">    </w:t>
      </w:r>
      <w:r w:rsidR="00F43F8B">
        <w:t>cv.line(img_copy,</w:t>
      </w:r>
      <w:r w:rsidR="00F22186">
        <w:t xml:space="preserve"> </w:t>
      </w:r>
      <w:r w:rsidR="00F43F8B">
        <w:t>(0, LAT_30_S),</w:t>
      </w:r>
      <w:r w:rsidR="0008006E">
        <w:t xml:space="preserve"> </w:t>
      </w:r>
      <w:r w:rsidR="00F43F8B">
        <w:t>(IMG_WIDTH, LAT_30_S),</w:t>
      </w:r>
    </w:p>
    <w:p w14:paraId="56850368" w14:textId="77777777" w:rsidR="00F43F8B" w:rsidRDefault="000074D4" w:rsidP="00293EE7">
      <w:pPr>
        <w:pStyle w:val="CodeB"/>
      </w:pPr>
      <w:r>
        <w:t xml:space="preserve">        </w:t>
      </w:r>
      <w:r w:rsidR="00F43F8B">
        <w:t>(255,</w:t>
      </w:r>
      <w:r w:rsidR="00F22186">
        <w:t xml:space="preserve"> </w:t>
      </w:r>
      <w:r w:rsidR="00F43F8B">
        <w:t>0,</w:t>
      </w:r>
      <w:r w:rsidR="00F22186">
        <w:t xml:space="preserve"> </w:t>
      </w:r>
      <w:r w:rsidR="00F43F8B">
        <w:t>0),</w:t>
      </w:r>
      <w:r w:rsidR="00036561">
        <w:t xml:space="preserve"> </w:t>
      </w:r>
      <w:r w:rsidR="00F43F8B">
        <w:t>1)</w:t>
      </w:r>
    </w:p>
    <w:p w14:paraId="47E07E61" w14:textId="77777777" w:rsidR="00F43F8B" w:rsidRDefault="000074D4" w:rsidP="00293EE7">
      <w:pPr>
        <w:pStyle w:val="CodeB"/>
      </w:pPr>
      <w:r>
        <w:t xml:space="preserve">    </w:t>
      </w:r>
      <w:r w:rsidR="00F43F8B">
        <w:t>cv.putText(img_copy,</w:t>
      </w:r>
      <w:r w:rsidR="00F22186">
        <w:t xml:space="preserve"> </w:t>
      </w:r>
      <w:r w:rsidR="00F43F8B">
        <w:t>'30 S', (10, LAT_30_S + 16),</w:t>
      </w:r>
    </w:p>
    <w:p w14:paraId="0A5D21AA" w14:textId="77777777" w:rsidR="00F43F8B" w:rsidRDefault="000074D4" w:rsidP="00293EE7">
      <w:pPr>
        <w:pStyle w:val="CodeB"/>
      </w:pPr>
      <w:r>
        <w:t xml:space="preserve">         </w:t>
      </w:r>
      <w:r w:rsidR="00F43F8B">
        <w:t xml:space="preserve"> cv.FONT_HERSHEY_PLAIN, 1, 255)</w:t>
      </w:r>
    </w:p>
    <w:p w14:paraId="31E122BE" w14:textId="77777777" w:rsidR="00F43F8B" w:rsidRDefault="00F43F8B" w:rsidP="00293EE7">
      <w:pPr>
        <w:pStyle w:val="CodeB"/>
      </w:pPr>
    </w:p>
    <w:p w14:paraId="24FE9E67" w14:textId="77777777" w:rsidR="00F43F8B" w:rsidRDefault="000074D4" w:rsidP="001539D6">
      <w:pPr>
        <w:pStyle w:val="CodeC"/>
      </w:pPr>
      <w:r>
        <w:t xml:space="preserve">    </w:t>
      </w:r>
      <w:r w:rsidR="003E53E9" w:rsidRPr="003E53E9">
        <w:rPr>
          <w:rStyle w:val="Wingdings"/>
        </w:rPr>
        <w:sym w:font="Wingdings" w:char="F093"/>
      </w:r>
      <w:r w:rsidR="00F43F8B">
        <w:t>return img_copy</w:t>
      </w:r>
    </w:p>
    <w:p w14:paraId="570FA4EA" w14:textId="77777777" w:rsidR="00845C23" w:rsidRDefault="00845C23" w:rsidP="00845C23">
      <w:pPr>
        <w:pStyle w:val="Listing"/>
      </w:pPr>
      <w:r>
        <w:t>Listing 7-</w:t>
      </w:r>
      <w:r w:rsidR="0019525E">
        <w:t>7</w:t>
      </w:r>
      <w:r>
        <w:t xml:space="preserve">: </w:t>
      </w:r>
      <w:r w:rsidR="0019525E">
        <w:t>Draws filtered rectangles and latitude lines on MOLA map</w:t>
      </w:r>
      <w:r>
        <w:t xml:space="preserve">, </w:t>
      </w:r>
      <w:r>
        <w:rPr>
          <w:rStyle w:val="EmphasisRevCaption"/>
        </w:rPr>
        <w:t>site_selector</w:t>
      </w:r>
      <w:r w:rsidRPr="00A031AC">
        <w:rPr>
          <w:rStyle w:val="EmphasisRevCaption"/>
        </w:rPr>
        <w:t>.py</w:t>
      </w:r>
      <w:r>
        <w:rPr>
          <w:rStyle w:val="EmphasisItalic"/>
        </w:rPr>
        <w:t xml:space="preserve"> </w:t>
      </w:r>
      <w:r>
        <w:t xml:space="preserve">(Part </w:t>
      </w:r>
      <w:r w:rsidR="0019525E">
        <w:t>7</w:t>
      </w:r>
      <w:r>
        <w:t>)</w:t>
      </w:r>
    </w:p>
    <w:p w14:paraId="0E369A80" w14:textId="77777777" w:rsidR="00F43F8B" w:rsidDel="002A5EEE" w:rsidRDefault="00C82A5D" w:rsidP="00572C78">
      <w:pPr>
        <w:pStyle w:val="Body"/>
        <w:rPr>
          <w:del w:id="408" w:author="Frances" w:date="2019-11-07T12:06:00Z"/>
        </w:rPr>
      </w:pPr>
      <w:r>
        <w:t xml:space="preserve">Start by defining the method, which in this case takes multiple arguments </w:t>
      </w:r>
      <w:r w:rsidRPr="003E53E9">
        <w:rPr>
          <w:rStyle w:val="Wingdings"/>
        </w:rPr>
        <w:sym w:font="Wingdings" w:char="F08C"/>
      </w:r>
      <w:r>
        <w:t xml:space="preserve">. Besides </w:t>
      </w:r>
      <w:r w:rsidRPr="00C82A5D">
        <w:rPr>
          <w:rStyle w:val="Literal"/>
        </w:rPr>
        <w:t>self</w:t>
      </w:r>
      <w:r>
        <w:t>, the method will need a loaded image and a list of rectangle numbers.</w:t>
      </w:r>
      <w:ins w:id="409" w:author="Frances" w:date="2019-11-07T12:06:00Z">
        <w:r w:rsidR="002A5EEE">
          <w:t xml:space="preserve"> </w:t>
        </w:r>
      </w:ins>
    </w:p>
    <w:p w14:paraId="5FD1CCC8" w14:textId="117BECFF" w:rsidR="00F43F8B" w:rsidRDefault="009C1E68" w:rsidP="00613C9B">
      <w:pPr>
        <w:pStyle w:val="Body"/>
      </w:pPr>
      <w:r>
        <w:t xml:space="preserve">Use a local variable to copy the image </w:t>
      </w:r>
      <w:r w:rsidR="002D5940" w:rsidRPr="003E53E9">
        <w:rPr>
          <w:rStyle w:val="Wingdings"/>
        </w:rPr>
        <w:sym w:font="Wingdings" w:char="F08D"/>
      </w:r>
      <w:r w:rsidR="002D5940">
        <w:t xml:space="preserve"> </w:t>
      </w:r>
      <w:r>
        <w:t xml:space="preserve">and then start looping through the </w:t>
      </w:r>
      <w:r w:rsidR="00FA0F8F">
        <w:t>rectangle numbers</w:t>
      </w:r>
      <w:r>
        <w:t xml:space="preserve"> in the </w:t>
      </w:r>
      <w:proofErr w:type="spellStart"/>
      <w:r w:rsidRPr="009C1E68">
        <w:rPr>
          <w:rStyle w:val="Literal"/>
        </w:rPr>
        <w:t>filtered_rect_list</w:t>
      </w:r>
      <w:proofErr w:type="spellEnd"/>
      <w:r>
        <w:t xml:space="preserve"> </w:t>
      </w:r>
      <w:r w:rsidRPr="003E53E9">
        <w:rPr>
          <w:rStyle w:val="Wingdings"/>
        </w:rPr>
        <w:sym w:font="Wingdings" w:char="F08E"/>
      </w:r>
      <w:r>
        <w:t>.</w:t>
      </w:r>
      <w:r w:rsidR="00FA0F8F">
        <w:t xml:space="preserve"> With each loop, draw a rectangle </w:t>
      </w:r>
      <w:r w:rsidR="002A5EEE">
        <w:t xml:space="preserve">by </w:t>
      </w:r>
      <w:r w:rsidR="00FA0F8F">
        <w:t xml:space="preserve">using the rectangle number to </w:t>
      </w:r>
      <w:r>
        <w:t xml:space="preserve">access the </w:t>
      </w:r>
      <w:r w:rsidR="002A2324">
        <w:t>corner</w:t>
      </w:r>
      <w:r>
        <w:t xml:space="preserve"> coordinates in</w:t>
      </w:r>
      <w:r w:rsidR="002A2324">
        <w:t xml:space="preserve"> the</w:t>
      </w:r>
      <w:r>
        <w:t xml:space="preserve"> </w:t>
      </w:r>
      <w:proofErr w:type="spellStart"/>
      <w:r w:rsidRPr="009C1E68">
        <w:rPr>
          <w:rStyle w:val="Literal"/>
        </w:rPr>
        <w:t>rect_coords</w:t>
      </w:r>
      <w:proofErr w:type="spellEnd"/>
      <w:r w:rsidR="00FA0F8F">
        <w:t xml:space="preserve"> dictionary </w:t>
      </w:r>
      <w:r w:rsidR="00FA0F8F" w:rsidRPr="003E53E9">
        <w:rPr>
          <w:rStyle w:val="Wingdings"/>
        </w:rPr>
        <w:sym w:font="Wingdings" w:char="F08F"/>
      </w:r>
      <w:r w:rsidR="00FA0F8F">
        <w:t xml:space="preserve">. </w:t>
      </w:r>
    </w:p>
    <w:p w14:paraId="0EA9FBE9" w14:textId="17DFBEA2" w:rsidR="00FA0F8F" w:rsidRDefault="00FA0F8F" w:rsidP="00613C9B">
      <w:pPr>
        <w:pStyle w:val="Body"/>
      </w:pPr>
      <w:r>
        <w:t xml:space="preserve">So you can tell one rectangle from another, use OpenCV’s </w:t>
      </w:r>
      <w:proofErr w:type="spellStart"/>
      <w:proofErr w:type="gramStart"/>
      <w:r w:rsidRPr="00FA0F8F">
        <w:rPr>
          <w:rStyle w:val="Literal"/>
        </w:rPr>
        <w:t>putText</w:t>
      </w:r>
      <w:proofErr w:type="spellEnd"/>
      <w:r w:rsidRPr="00FA0F8F">
        <w:rPr>
          <w:rStyle w:val="Literal"/>
        </w:rPr>
        <w:t>(</w:t>
      </w:r>
      <w:proofErr w:type="gramEnd"/>
      <w:r w:rsidRPr="00FA0F8F">
        <w:rPr>
          <w:rStyle w:val="Literal"/>
        </w:rPr>
        <w:t>)</w:t>
      </w:r>
      <w:r>
        <w:t xml:space="preserve"> method to post the rectangle number </w:t>
      </w:r>
      <w:r w:rsidR="003E559B">
        <w:t>in</w:t>
      </w:r>
      <w:r w:rsidR="006D4F49">
        <w:t xml:space="preserve"> the bottom </w:t>
      </w:r>
      <w:commentRangeStart w:id="410"/>
      <w:r w:rsidR="006D4F49">
        <w:t>left corner</w:t>
      </w:r>
      <w:ins w:id="411" w:author="Lee Vaughan" w:date="2019-11-09T21:08:00Z">
        <w:r w:rsidR="00212A85">
          <w:t xml:space="preserve"> of each rectangle</w:t>
        </w:r>
      </w:ins>
      <w:r w:rsidR="006D4F49">
        <w:t xml:space="preserve"> </w:t>
      </w:r>
      <w:r w:rsidRPr="003E53E9">
        <w:rPr>
          <w:rStyle w:val="Wingdings"/>
        </w:rPr>
        <w:sym w:font="Wingdings" w:char="F090"/>
      </w:r>
      <w:r>
        <w:t xml:space="preserve">. </w:t>
      </w:r>
      <w:commentRangeEnd w:id="410"/>
      <w:r w:rsidR="002A5EEE">
        <w:rPr>
          <w:rStyle w:val="CommentReference"/>
          <w:rFonts w:asciiTheme="minorHAnsi" w:eastAsiaTheme="minorHAnsi" w:hAnsiTheme="minorHAnsi" w:cstheme="minorBidi"/>
        </w:rPr>
        <w:commentReference w:id="410"/>
      </w:r>
      <w:r>
        <w:t>It needs the image, the text (as a string), coordinates for upper left x and lower right x, a font, line width, and color.</w:t>
      </w:r>
    </w:p>
    <w:p w14:paraId="2A31D8A9" w14:textId="77777777" w:rsidR="00FA0F8F" w:rsidRDefault="00FA0F8F" w:rsidP="00613C9B">
      <w:pPr>
        <w:pStyle w:val="Body"/>
      </w:pPr>
      <w:r>
        <w:t>Next, draw the annotated latitude limits</w:t>
      </w:r>
      <w:r w:rsidR="00036561">
        <w:t>, starting with the text for 30</w:t>
      </w:r>
      <w:r w:rsidR="00036561" w:rsidRPr="00036561">
        <w:rPr>
          <w:vertAlign w:val="superscript"/>
        </w:rPr>
        <w:t>o</w:t>
      </w:r>
      <w:r w:rsidR="00036561">
        <w:t xml:space="preserve"> N </w:t>
      </w:r>
      <w:r w:rsidR="00036561" w:rsidRPr="003E53E9">
        <w:rPr>
          <w:rStyle w:val="Wingdings"/>
        </w:rPr>
        <w:sym w:font="Wingdings" w:char="F091"/>
      </w:r>
      <w:r w:rsidR="00036561">
        <w:t xml:space="preserve">. Then draw the line using OpenCV’s </w:t>
      </w:r>
      <w:proofErr w:type="gramStart"/>
      <w:r w:rsidR="00036561" w:rsidRPr="00036561">
        <w:rPr>
          <w:rStyle w:val="Literal"/>
        </w:rPr>
        <w:t>line(</w:t>
      </w:r>
      <w:proofErr w:type="gramEnd"/>
      <w:r w:rsidR="00036561" w:rsidRPr="00036561">
        <w:rPr>
          <w:rStyle w:val="Literal"/>
        </w:rPr>
        <w:t>)</w:t>
      </w:r>
      <w:r w:rsidR="00036561">
        <w:t xml:space="preserve"> method </w:t>
      </w:r>
      <w:r w:rsidR="00036561" w:rsidRPr="003E53E9">
        <w:rPr>
          <w:rStyle w:val="Wingdings"/>
        </w:rPr>
        <w:sym w:font="Wingdings" w:char="F092"/>
      </w:r>
      <w:r w:rsidR="00036561">
        <w:t>. It take</w:t>
      </w:r>
      <w:r w:rsidR="008A7B41">
        <w:t>s as arguments</w:t>
      </w:r>
      <w:r w:rsidR="00036561">
        <w:t xml:space="preserve"> </w:t>
      </w:r>
      <w:r w:rsidR="003E559B">
        <w:t>an</w:t>
      </w:r>
      <w:r w:rsidR="00036561">
        <w:t xml:space="preserve"> image</w:t>
      </w:r>
      <w:r w:rsidR="003E559B">
        <w:t>,</w:t>
      </w:r>
      <w:r w:rsidR="00036561">
        <w:t xml:space="preserve"> a pair of (</w:t>
      </w:r>
      <w:r w:rsidR="00036561" w:rsidRPr="00036561">
        <w:rPr>
          <w:rStyle w:val="EmphasisItalic"/>
        </w:rPr>
        <w:t>x, y</w:t>
      </w:r>
      <w:r w:rsidR="00036561">
        <w:t xml:space="preserve">) coordinates for the start and end of the line, </w:t>
      </w:r>
      <w:r w:rsidR="00F16898">
        <w:t xml:space="preserve">a color, and a </w:t>
      </w:r>
      <w:r w:rsidR="008A7B41">
        <w:t>thickness</w:t>
      </w:r>
      <w:r w:rsidR="00F16898">
        <w:t>.</w:t>
      </w:r>
      <w:r w:rsidR="00C41F8A">
        <w:t xml:space="preserve"> Repeat </w:t>
      </w:r>
      <w:r w:rsidR="009E5065">
        <w:t>these basic instructions for 30</w:t>
      </w:r>
      <w:r w:rsidR="009E5065" w:rsidRPr="009E5065">
        <w:rPr>
          <w:vertAlign w:val="superscript"/>
        </w:rPr>
        <w:t>o</w:t>
      </w:r>
      <w:r w:rsidR="009E5065">
        <w:t xml:space="preserve"> S latitude.</w:t>
      </w:r>
    </w:p>
    <w:p w14:paraId="55519C04" w14:textId="77777777" w:rsidR="00C274FF" w:rsidDel="002A5EEE" w:rsidRDefault="006A4A27" w:rsidP="00572C78">
      <w:pPr>
        <w:pStyle w:val="Body"/>
        <w:rPr>
          <w:del w:id="412" w:author="Frances" w:date="2019-11-07T12:07:00Z"/>
        </w:rPr>
      </w:pPr>
      <w:r>
        <w:t xml:space="preserve">End the method by returning the annotated image </w:t>
      </w:r>
      <w:r w:rsidRPr="003E53E9">
        <w:rPr>
          <w:rStyle w:val="Wingdings"/>
        </w:rPr>
        <w:sym w:font="Wingdings" w:char="F093"/>
      </w:r>
      <w:r>
        <w:t>.</w:t>
      </w:r>
      <w:r w:rsidR="000074D4">
        <w:t xml:space="preserve"> </w:t>
      </w:r>
    </w:p>
    <w:p w14:paraId="36DB3060" w14:textId="5FA8923F" w:rsidR="00C274FF" w:rsidRDefault="00C274FF" w:rsidP="00613C9B">
      <w:pPr>
        <w:pStyle w:val="Body"/>
      </w:pPr>
      <w:r>
        <w:t xml:space="preserve">The </w:t>
      </w:r>
      <w:del w:id="413" w:author="Lee Vaughan" w:date="2019-11-10T09:58:00Z">
        <w:r w:rsidDel="000E238E">
          <w:delText xml:space="preserve">output </w:delText>
        </w:r>
      </w:del>
      <w:ins w:id="414" w:author="Lee Vaughan" w:date="2019-11-10T09:58:00Z">
        <w:r w:rsidR="000E238E">
          <w:t xml:space="preserve">best rectangles, based on </w:t>
        </w:r>
      </w:ins>
      <w:del w:id="415" w:author="Lee Vaughan" w:date="2019-11-10T09:58:00Z">
        <w:r w:rsidDel="000E238E">
          <w:delText xml:space="preserve">for </w:delText>
        </w:r>
      </w:del>
      <w:r>
        <w:t>the peak-to-valley and standard deviation statistics</w:t>
      </w:r>
      <w:ins w:id="416" w:author="Lee Vaughan" w:date="2019-11-10T09:58:00Z">
        <w:r w:rsidR="000E238E">
          <w:t>,</w:t>
        </w:r>
      </w:ins>
      <w:r>
        <w:t xml:space="preserve"> are shown in Figures 7-</w:t>
      </w:r>
      <w:r w:rsidR="002A2324">
        <w:t>14</w:t>
      </w:r>
      <w:r>
        <w:t xml:space="preserve"> and 7-</w:t>
      </w:r>
      <w:r w:rsidR="002A2324">
        <w:t>15</w:t>
      </w:r>
      <w:r>
        <w:t xml:space="preserve">, respectively. </w:t>
      </w:r>
    </w:p>
    <w:p w14:paraId="11DBB46F" w14:textId="77777777" w:rsidR="00C274FF" w:rsidRDefault="00AD1BF0" w:rsidP="00477377">
      <w:pPr>
        <w:pStyle w:val="BodyFirst"/>
      </w:pPr>
      <w:r>
        <w:rPr>
          <w:noProof/>
        </w:rPr>
        <w:lastRenderedPageBreak/>
        <w:drawing>
          <wp:inline distT="0" distB="0" distL="0" distR="0" wp14:anchorId="5C6F5831" wp14:editId="36973016">
            <wp:extent cx="6327140" cy="32912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27140" cy="3291205"/>
                    </a:xfrm>
                    <a:prstGeom prst="rect">
                      <a:avLst/>
                    </a:prstGeom>
                  </pic:spPr>
                </pic:pic>
              </a:graphicData>
            </a:graphic>
          </wp:inline>
        </w:drawing>
      </w:r>
    </w:p>
    <w:p w14:paraId="34A5CCD5" w14:textId="77777777" w:rsidR="00C274FF" w:rsidRDefault="00C274FF" w:rsidP="00515273">
      <w:pPr>
        <w:pStyle w:val="Caption"/>
      </w:pPr>
      <w:r>
        <w:t>Figure 7-</w:t>
      </w:r>
      <w:r w:rsidR="00F63607">
        <w:t>14</w:t>
      </w:r>
      <w:r>
        <w:t>: T</w:t>
      </w:r>
      <w:r w:rsidR="003E559B">
        <w:t>he t</w:t>
      </w:r>
      <w:r>
        <w:t>wenty rectangles with the lowest peak-to-valley score</w:t>
      </w:r>
      <w:r w:rsidR="003E559B">
        <w:t>s</w:t>
      </w:r>
    </w:p>
    <w:p w14:paraId="57AFDE4B" w14:textId="77777777" w:rsidR="00C274FF" w:rsidRDefault="00C274FF" w:rsidP="00477377">
      <w:pPr>
        <w:pStyle w:val="BodyFirst"/>
      </w:pPr>
      <w:r>
        <w:rPr>
          <w:noProof/>
        </w:rPr>
        <w:drawing>
          <wp:inline distT="0" distB="0" distL="0" distR="0" wp14:anchorId="611C7F20" wp14:editId="1D45E53D">
            <wp:extent cx="6327140" cy="32912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27140" cy="3291205"/>
                    </a:xfrm>
                    <a:prstGeom prst="rect">
                      <a:avLst/>
                    </a:prstGeom>
                  </pic:spPr>
                </pic:pic>
              </a:graphicData>
            </a:graphic>
          </wp:inline>
        </w:drawing>
      </w:r>
    </w:p>
    <w:p w14:paraId="10EFD810" w14:textId="77777777" w:rsidR="00EB24EE" w:rsidRPr="00EB24EE" w:rsidRDefault="00C274FF" w:rsidP="00515273">
      <w:pPr>
        <w:pStyle w:val="Caption"/>
      </w:pPr>
      <w:r>
        <w:t>Figure 7-</w:t>
      </w:r>
      <w:r w:rsidR="00F63607">
        <w:t>15</w:t>
      </w:r>
      <w:r>
        <w:t>: T</w:t>
      </w:r>
      <w:r w:rsidR="003E559B">
        <w:t>he t</w:t>
      </w:r>
      <w:r>
        <w:t>wenty rectangles with the lowest standard deviations</w:t>
      </w:r>
    </w:p>
    <w:p w14:paraId="5C40981B" w14:textId="09F19945" w:rsidR="002A5EEE" w:rsidRDefault="002A5EEE" w:rsidP="00613C9B">
      <w:pPr>
        <w:pStyle w:val="Body"/>
        <w:rPr>
          <w:ins w:id="417" w:author="Frances" w:date="2019-11-07T12:08:00Z"/>
        </w:rPr>
        <w:pPrChange w:id="418" w:author="Lee Vaughan" w:date="2019-11-10T14:59:00Z">
          <w:pPr>
            <w:pStyle w:val="HeadC"/>
          </w:pPr>
        </w:pPrChange>
      </w:pPr>
      <w:bookmarkStart w:id="419" w:name="_Toc23926144"/>
      <w:commentRangeStart w:id="420"/>
      <w:ins w:id="421" w:author="Frances" w:date="2019-11-07T12:08:00Z">
        <w:del w:id="422" w:author="Lee Vaughan" w:date="2019-11-10T09:55:00Z">
          <w:r w:rsidDel="000E238E">
            <w:delText>XXXX</w:delText>
          </w:r>
          <w:commentRangeEnd w:id="420"/>
          <w:r w:rsidDel="000E238E">
            <w:rPr>
              <w:rStyle w:val="CommentReference"/>
              <w:rFonts w:asciiTheme="minorHAnsi" w:eastAsiaTheme="minorHAnsi" w:hAnsiTheme="minorHAnsi" w:cstheme="minorBidi"/>
            </w:rPr>
            <w:commentReference w:id="420"/>
          </w:r>
        </w:del>
      </w:ins>
      <w:ins w:id="423" w:author="Lee Vaughan" w:date="2019-11-10T09:55:00Z">
        <w:r w:rsidR="000E238E">
          <w:t>These two figures show the top twenty</w:t>
        </w:r>
      </w:ins>
      <w:ins w:id="424" w:author="Lee Vaughan" w:date="2019-11-10T09:58:00Z">
        <w:r w:rsidR="000E238E">
          <w:t xml:space="preserve"> </w:t>
        </w:r>
      </w:ins>
      <w:ins w:id="425" w:author="Lee Vaughan" w:date="2019-11-10T09:59:00Z">
        <w:r w:rsidR="000E238E">
          <w:t xml:space="preserve">rectangles </w:t>
        </w:r>
      </w:ins>
      <w:ins w:id="426" w:author="Lee Vaughan" w:date="2019-11-10T09:58:00Z">
        <w:r w:rsidR="000E238E">
          <w:t>for each statistic</w:t>
        </w:r>
      </w:ins>
      <w:ins w:id="427" w:author="Lee Vaughan" w:date="2019-11-10T09:59:00Z">
        <w:r w:rsidR="000E238E">
          <w:t xml:space="preserve">. </w:t>
        </w:r>
      </w:ins>
      <w:ins w:id="428" w:author="Lee Vaughan" w:date="2019-11-10T10:02:00Z">
        <w:r w:rsidR="000E238E">
          <w:t>That doesn’t mean they</w:t>
        </w:r>
      </w:ins>
      <w:ins w:id="429" w:author="Lee Vaughan" w:date="2019-11-10T10:00:00Z">
        <w:r w:rsidR="000E238E">
          <w:t xml:space="preserve"> always agree. </w:t>
        </w:r>
      </w:ins>
      <w:ins w:id="430" w:author="Lee Vaughan" w:date="2019-11-10T10:02:00Z">
        <w:r w:rsidR="000E238E">
          <w:t xml:space="preserve">The rectangle with the lowest standard deviation </w:t>
        </w:r>
      </w:ins>
      <w:ins w:id="431" w:author="Lee Vaughan" w:date="2019-11-10T10:04:00Z">
        <w:r w:rsidR="002302DD">
          <w:t xml:space="preserve">may not appear in the </w:t>
        </w:r>
      </w:ins>
      <w:ins w:id="432" w:author="Lee Vaughan" w:date="2019-11-10T10:03:00Z">
        <w:r w:rsidR="000E238E">
          <w:t xml:space="preserve">peak-to-valley </w:t>
        </w:r>
      </w:ins>
      <w:ins w:id="433" w:author="Lee Vaughan" w:date="2019-11-10T10:09:00Z">
        <w:r w:rsidR="002302DD">
          <w:t>figure</w:t>
        </w:r>
      </w:ins>
      <w:ins w:id="434" w:author="Lee Vaughan" w:date="2019-11-10T10:03:00Z">
        <w:r w:rsidR="000E238E">
          <w:t xml:space="preserve"> due </w:t>
        </w:r>
        <w:r w:rsidR="000E238E">
          <w:lastRenderedPageBreak/>
          <w:t xml:space="preserve">to </w:t>
        </w:r>
      </w:ins>
      <w:ins w:id="435" w:author="Lee Vaughan" w:date="2019-11-10T10:05:00Z">
        <w:r w:rsidR="002302DD">
          <w:t xml:space="preserve">the presence of </w:t>
        </w:r>
      </w:ins>
      <w:ins w:id="436" w:author="Lee Vaughan" w:date="2019-11-10T15:10:00Z">
        <w:r w:rsidR="00CC6C03">
          <w:t>a single</w:t>
        </w:r>
      </w:ins>
      <w:ins w:id="437" w:author="Lee Vaughan" w:date="2019-11-10T10:03:00Z">
        <w:r w:rsidR="000E238E">
          <w:t xml:space="preserve"> small </w:t>
        </w:r>
      </w:ins>
      <w:ins w:id="438" w:author="Lee Vaughan" w:date="2019-11-10T10:02:00Z">
        <w:r w:rsidR="000E238E">
          <w:t>crater</w:t>
        </w:r>
      </w:ins>
      <w:ins w:id="439" w:author="Lee Vaughan" w:date="2019-11-10T10:03:00Z">
        <w:r w:rsidR="002302DD">
          <w:t xml:space="preserve">. </w:t>
        </w:r>
      </w:ins>
      <w:ins w:id="440" w:author="Lee Vaughan" w:date="2019-11-10T10:05:00Z">
        <w:r w:rsidR="002302DD">
          <w:t xml:space="preserve">To find the flattest, smoothest rectangles, </w:t>
        </w:r>
      </w:ins>
      <w:ins w:id="441" w:author="Lee Vaughan" w:date="2019-11-10T10:06:00Z">
        <w:r w:rsidR="002302DD">
          <w:t xml:space="preserve">you need to identify the rectangles </w:t>
        </w:r>
      </w:ins>
      <w:ins w:id="442" w:author="Lee Vaughan" w:date="2019-11-10T10:07:00Z">
        <w:r w:rsidR="002302DD">
          <w:t xml:space="preserve">that appear in both </w:t>
        </w:r>
      </w:ins>
      <w:ins w:id="443" w:author="Lee Vaughan" w:date="2019-11-10T10:09:00Z">
        <w:r w:rsidR="002302DD">
          <w:t>figures</w:t>
        </w:r>
      </w:ins>
      <w:ins w:id="444" w:author="Lee Vaughan" w:date="2019-11-10T10:07:00Z">
        <w:r w:rsidR="002302DD">
          <w:t xml:space="preserve"> </w:t>
        </w:r>
      </w:ins>
      <w:ins w:id="445" w:author="Lee Vaughan" w:date="2019-11-10T10:08:00Z">
        <w:r w:rsidR="002302DD">
          <w:t>and show them in their own display.</w:t>
        </w:r>
      </w:ins>
    </w:p>
    <w:p w14:paraId="351829C9" w14:textId="2241EC2F" w:rsidR="002C341D" w:rsidRDefault="002C341D" w:rsidP="00C60C91">
      <w:pPr>
        <w:pStyle w:val="HeadC"/>
      </w:pPr>
      <w:r>
        <w:t>Making the Final Color Display</w:t>
      </w:r>
      <w:bookmarkEnd w:id="419"/>
    </w:p>
    <w:p w14:paraId="7B07E606" w14:textId="6EE46B90" w:rsidR="002C341D" w:rsidRDefault="002C341D" w:rsidP="00477377">
      <w:pPr>
        <w:pStyle w:val="BodyFirst"/>
      </w:pPr>
      <w:r>
        <w:t xml:space="preserve">Listing 7-8 </w:t>
      </w:r>
      <w:r w:rsidR="00C70019">
        <w:t xml:space="preserve">finishes the </w:t>
      </w:r>
      <w:r w:rsidRPr="009873FD">
        <w:rPr>
          <w:rStyle w:val="Literal"/>
        </w:rPr>
        <w:t>Search</w:t>
      </w:r>
      <w:r>
        <w:t xml:space="preserve"> class</w:t>
      </w:r>
      <w:r w:rsidR="00C70019">
        <w:t xml:space="preserve"> by defining </w:t>
      </w:r>
      <w:r>
        <w:t>a method to</w:t>
      </w:r>
      <w:r w:rsidR="00E84C23">
        <w:t xml:space="preserve"> </w:t>
      </w:r>
      <w:r w:rsidR="00C70019">
        <w:t>summarize the best rectangles</w:t>
      </w:r>
      <w:r w:rsidR="003E559B">
        <w:t>.</w:t>
      </w:r>
      <w:r w:rsidR="000074D4">
        <w:t xml:space="preserve"> </w:t>
      </w:r>
      <w:r w:rsidR="00C70019">
        <w:t xml:space="preserve">It uses </w:t>
      </w:r>
      <w:proofErr w:type="spellStart"/>
      <w:r w:rsidR="00C70019" w:rsidRPr="00E84C23">
        <w:rPr>
          <w:rStyle w:val="Literal"/>
        </w:rPr>
        <w:t>tkinter</w:t>
      </w:r>
      <w:proofErr w:type="spellEnd"/>
      <w:r w:rsidR="00C70019">
        <w:t xml:space="preserve"> to make a summary window </w:t>
      </w:r>
      <w:r w:rsidR="003E559B">
        <w:t>with the rectangles posted on the color MOLA image</w:t>
      </w:r>
      <w:r w:rsidR="00A31EFE">
        <w:t xml:space="preserve">. It </w:t>
      </w:r>
      <w:r w:rsidR="00FA5422">
        <w:t xml:space="preserve">also </w:t>
      </w:r>
      <w:r w:rsidR="00A31EFE">
        <w:t>prints</w:t>
      </w:r>
      <w:r w:rsidR="003E559B">
        <w:t xml:space="preserve"> the </w:t>
      </w:r>
      <w:r w:rsidR="00A31EFE">
        <w:t xml:space="preserve">rectangles’ </w:t>
      </w:r>
      <w:r w:rsidR="003E559B">
        <w:t xml:space="preserve">statistics below as </w:t>
      </w:r>
      <w:r w:rsidR="00C70019">
        <w:t xml:space="preserve">text objects. </w:t>
      </w:r>
      <w:r w:rsidR="002257D4">
        <w:t>This</w:t>
      </w:r>
      <w:r w:rsidR="00E84C23">
        <w:t xml:space="preserve"> adds a little work</w:t>
      </w:r>
      <w:r w:rsidR="00A31EFE">
        <w:t>,</w:t>
      </w:r>
      <w:r w:rsidR="00E84C23">
        <w:t xml:space="preserve"> but</w:t>
      </w:r>
      <w:r w:rsidR="002257D4">
        <w:t xml:space="preserve"> </w:t>
      </w:r>
      <w:r w:rsidR="00E84C23">
        <w:t>it’s</w:t>
      </w:r>
      <w:r w:rsidR="002257D4">
        <w:t xml:space="preserve"> a cleaner</w:t>
      </w:r>
      <w:r w:rsidR="00A31EFE">
        <w:t>-</w:t>
      </w:r>
      <w:r w:rsidR="00C70019">
        <w:t>looking</w:t>
      </w:r>
      <w:r w:rsidR="002257D4">
        <w:t xml:space="preserve"> solution than posting the </w:t>
      </w:r>
      <w:r w:rsidR="00E84C23">
        <w:t>summarized stats</w:t>
      </w:r>
      <w:r w:rsidR="002257D4">
        <w:t xml:space="preserve"> directly on the image with OpenCV</w:t>
      </w:r>
      <w:r w:rsidR="00E84C23">
        <w:t>.</w:t>
      </w:r>
    </w:p>
    <w:p w14:paraId="7910647E" w14:textId="77777777" w:rsidR="002C341D" w:rsidRDefault="000074D4" w:rsidP="00F246E0">
      <w:pPr>
        <w:pStyle w:val="CodeA"/>
      </w:pPr>
      <w:r>
        <w:t xml:space="preserve">  </w:t>
      </w:r>
      <w:r w:rsidR="002C341D">
        <w:t>def make_final_display(self):</w:t>
      </w:r>
    </w:p>
    <w:p w14:paraId="04EC40C5" w14:textId="77777777" w:rsidR="002C341D" w:rsidRDefault="000074D4" w:rsidP="00293EE7">
      <w:pPr>
        <w:pStyle w:val="CodeB"/>
      </w:pPr>
      <w:r>
        <w:t xml:space="preserve">    </w:t>
      </w:r>
      <w:r w:rsidR="002C341D">
        <w:t>"""Use Tk to show map of final rects &amp; printout of their statistics."""</w:t>
      </w:r>
      <w:r>
        <w:t xml:space="preserve"> </w:t>
      </w:r>
      <w:r w:rsidR="002C341D">
        <w:t xml:space="preserve"> </w:t>
      </w:r>
    </w:p>
    <w:p w14:paraId="767D76F1" w14:textId="77777777" w:rsidR="002C341D" w:rsidRDefault="000074D4" w:rsidP="00293EE7">
      <w:pPr>
        <w:pStyle w:val="CodeB"/>
      </w:pPr>
      <w:r>
        <w:t xml:space="preserve">    </w:t>
      </w:r>
      <w:r w:rsidR="009B7698" w:rsidRPr="00D07BD9">
        <w:rPr>
          <w:rStyle w:val="Wingdings"/>
        </w:rPr>
        <w:sym w:font="Wingdings" w:char="F08C"/>
      </w:r>
      <w:r w:rsidR="002C341D">
        <w:t>screen.title('Sites by MOLA Gray STD &amp; PTP {} Rect'.format(self.name))</w:t>
      </w:r>
    </w:p>
    <w:p w14:paraId="4648F04A" w14:textId="77777777" w:rsidR="002A2324" w:rsidRDefault="002A2324" w:rsidP="00293EE7">
      <w:pPr>
        <w:pStyle w:val="CodeB"/>
      </w:pPr>
    </w:p>
    <w:p w14:paraId="773720B8" w14:textId="77777777" w:rsidR="002C341D" w:rsidRDefault="000074D4" w:rsidP="00293EE7">
      <w:pPr>
        <w:pStyle w:val="CodeB"/>
      </w:pPr>
      <w:r>
        <w:t xml:space="preserve">    </w:t>
      </w:r>
      <w:r w:rsidR="002C341D">
        <w:t># Draw the high-graded rects on the colored elevation map.</w:t>
      </w:r>
    </w:p>
    <w:p w14:paraId="18EF2AE2" w14:textId="77777777" w:rsidR="002C341D" w:rsidRDefault="000074D4" w:rsidP="00293EE7">
      <w:pPr>
        <w:pStyle w:val="CodeB"/>
      </w:pPr>
      <w:r>
        <w:t xml:space="preserve">    </w:t>
      </w:r>
      <w:r w:rsidR="009B7698" w:rsidRPr="00D07BD9">
        <w:rPr>
          <w:rStyle w:val="Wingdings"/>
        </w:rPr>
        <w:sym w:font="Wingdings" w:char="F08D"/>
      </w:r>
      <w:r w:rsidR="002C341D">
        <w:t>img_color_rects = self.draw_filtered_rects(IMG_COLOR,</w:t>
      </w:r>
    </w:p>
    <w:p w14:paraId="2A4CD347" w14:textId="77777777" w:rsidR="002C341D" w:rsidRDefault="000074D4" w:rsidP="00293EE7">
      <w:pPr>
        <w:pStyle w:val="CodeB"/>
      </w:pPr>
      <w:r>
        <w:t xml:space="preserve">                         </w:t>
      </w:r>
      <w:r w:rsidR="002C341D">
        <w:t xml:space="preserve"> self.high_graded_rects)</w:t>
      </w:r>
    </w:p>
    <w:p w14:paraId="605226F4" w14:textId="77777777" w:rsidR="002A2324" w:rsidRDefault="002A2324" w:rsidP="00293EE7">
      <w:pPr>
        <w:pStyle w:val="CodeB"/>
      </w:pPr>
    </w:p>
    <w:p w14:paraId="4AAD4884" w14:textId="77777777" w:rsidR="002C341D" w:rsidRDefault="000074D4" w:rsidP="00293EE7">
      <w:pPr>
        <w:pStyle w:val="CodeB"/>
      </w:pPr>
      <w:r>
        <w:t xml:space="preserve">    </w:t>
      </w:r>
      <w:r w:rsidR="002C341D">
        <w:t># Convert image from CV BGR to RGB for use with Tkinter.</w:t>
      </w:r>
    </w:p>
    <w:p w14:paraId="74C3BCAD" w14:textId="77777777" w:rsidR="002C341D" w:rsidRDefault="000074D4" w:rsidP="00293EE7">
      <w:pPr>
        <w:pStyle w:val="CodeB"/>
      </w:pPr>
      <w:r>
        <w:t xml:space="preserve">    </w:t>
      </w:r>
      <w:r w:rsidR="009B7698" w:rsidRPr="00D07BD9">
        <w:rPr>
          <w:rStyle w:val="Wingdings"/>
        </w:rPr>
        <w:sym w:font="Wingdings" w:char="F08E"/>
      </w:r>
      <w:r w:rsidR="002C341D">
        <w:t>img_converted = cv.cvtColor(img_color_rects, cv.COLOR_BGR2RGB)</w:t>
      </w:r>
    </w:p>
    <w:p w14:paraId="142A390E" w14:textId="77777777" w:rsidR="002C341D" w:rsidRDefault="000074D4" w:rsidP="00293EE7">
      <w:pPr>
        <w:pStyle w:val="CodeB"/>
      </w:pPr>
      <w:r>
        <w:t xml:space="preserve">    </w:t>
      </w:r>
      <w:r w:rsidR="009B7698" w:rsidRPr="00D07BD9">
        <w:rPr>
          <w:rStyle w:val="Wingdings"/>
        </w:rPr>
        <w:sym w:font="Wingdings" w:char="F08F"/>
      </w:r>
      <w:r w:rsidR="002C341D">
        <w:t>img_converted = ImageTk.PhotoImage(Image.fromarray(img_converted))</w:t>
      </w:r>
      <w:r>
        <w:t xml:space="preserve">  </w:t>
      </w:r>
    </w:p>
    <w:p w14:paraId="32DB7978" w14:textId="77777777" w:rsidR="002C341D" w:rsidRDefault="000074D4" w:rsidP="00293EE7">
      <w:pPr>
        <w:pStyle w:val="CodeB"/>
      </w:pPr>
      <w:r>
        <w:t xml:space="preserve">    </w:t>
      </w:r>
      <w:r w:rsidR="009B7698" w:rsidRPr="0003641C">
        <w:rPr>
          <w:rStyle w:val="Wingdings"/>
        </w:rPr>
        <w:sym w:font="Wingdings" w:char="F090"/>
      </w:r>
      <w:r w:rsidR="002C341D">
        <w:t>canvas.create_image(0, 0, image=img_converted, anchor=tk.NW)</w:t>
      </w:r>
    </w:p>
    <w:p w14:paraId="28CFD0F4" w14:textId="77777777" w:rsidR="002A2324" w:rsidRDefault="002A2324" w:rsidP="00293EE7">
      <w:pPr>
        <w:pStyle w:val="CodeB"/>
      </w:pPr>
    </w:p>
    <w:p w14:paraId="478FEABF" w14:textId="77777777" w:rsidR="002C341D" w:rsidRDefault="000074D4" w:rsidP="00293EE7">
      <w:pPr>
        <w:pStyle w:val="CodeB"/>
      </w:pPr>
      <w:r>
        <w:t xml:space="preserve">    </w:t>
      </w:r>
      <w:r w:rsidR="002C341D">
        <w:t># Add stats for each rectangle at bottom of canvas.</w:t>
      </w:r>
    </w:p>
    <w:p w14:paraId="772D6D83" w14:textId="77777777" w:rsidR="002C341D" w:rsidRDefault="000074D4" w:rsidP="00293EE7">
      <w:pPr>
        <w:pStyle w:val="CodeB"/>
      </w:pPr>
      <w:r>
        <w:t xml:space="preserve">    </w:t>
      </w:r>
      <w:r w:rsidR="009B7698" w:rsidRPr="0003641C">
        <w:rPr>
          <w:rStyle w:val="Wingdings"/>
        </w:rPr>
        <w:sym w:font="Wingdings" w:char="F091"/>
      </w:r>
      <w:r w:rsidR="002C341D">
        <w:t>txt_x = 5</w:t>
      </w:r>
    </w:p>
    <w:p w14:paraId="24CF2969" w14:textId="77777777" w:rsidR="002C341D" w:rsidRDefault="000074D4" w:rsidP="00293EE7">
      <w:pPr>
        <w:pStyle w:val="CodeB"/>
      </w:pPr>
      <w:r>
        <w:t xml:space="preserve">    </w:t>
      </w:r>
      <w:r w:rsidR="002C341D">
        <w:t xml:space="preserve">txt_y = IMG_HT + </w:t>
      </w:r>
      <w:r w:rsidR="000B21D4">
        <w:t>20</w:t>
      </w:r>
    </w:p>
    <w:p w14:paraId="3A746D7F" w14:textId="77777777" w:rsidR="002C341D" w:rsidRDefault="000074D4" w:rsidP="00293EE7">
      <w:pPr>
        <w:pStyle w:val="CodeB"/>
      </w:pPr>
      <w:r>
        <w:t xml:space="preserve">    </w:t>
      </w:r>
      <w:r w:rsidR="009B7698" w:rsidRPr="0003641C">
        <w:rPr>
          <w:rStyle w:val="Wingdings"/>
        </w:rPr>
        <w:sym w:font="Wingdings" w:char="F092"/>
      </w:r>
      <w:r w:rsidR="002C341D">
        <w:t>for k in self.high_graded_rects:</w:t>
      </w:r>
    </w:p>
    <w:p w14:paraId="1F997E80" w14:textId="77777777" w:rsidR="002C341D" w:rsidRDefault="000074D4" w:rsidP="00293EE7">
      <w:pPr>
        <w:pStyle w:val="CodeB"/>
      </w:pPr>
      <w:r>
        <w:t xml:space="preserve">      </w:t>
      </w:r>
      <w:r w:rsidR="002C341D">
        <w:t>canvas.create_text(txt_x, txt_y, anchor='w', font=None,</w:t>
      </w:r>
    </w:p>
    <w:p w14:paraId="5E96B46A" w14:textId="77777777" w:rsidR="002C341D" w:rsidRDefault="000074D4" w:rsidP="00293EE7">
      <w:pPr>
        <w:pStyle w:val="CodeB"/>
      </w:pPr>
      <w:r>
        <w:t xml:space="preserve">               </w:t>
      </w:r>
      <w:r w:rsidR="002C341D">
        <w:t xml:space="preserve"> text="rect={}</w:t>
      </w:r>
      <w:r>
        <w:t xml:space="preserve"> </w:t>
      </w:r>
      <w:r w:rsidR="002C341D">
        <w:t>mean elev={:.1f}</w:t>
      </w:r>
      <w:r>
        <w:t xml:space="preserve"> </w:t>
      </w:r>
      <w:r w:rsidR="002C341D">
        <w:t>std={:.2f}</w:t>
      </w:r>
      <w:r>
        <w:t xml:space="preserve"> </w:t>
      </w:r>
      <w:r w:rsidR="002C341D">
        <w:t>ptp={}"</w:t>
      </w:r>
    </w:p>
    <w:p w14:paraId="56941E06" w14:textId="77777777" w:rsidR="002C341D" w:rsidRDefault="000074D4" w:rsidP="00293EE7">
      <w:pPr>
        <w:pStyle w:val="CodeB"/>
      </w:pPr>
      <w:r>
        <w:t xml:space="preserve">               </w:t>
      </w:r>
      <w:r w:rsidR="002C341D">
        <w:t xml:space="preserve"> .format(k, self.rect_means[k], self.rect_stds[k],</w:t>
      </w:r>
    </w:p>
    <w:p w14:paraId="0B50AC04" w14:textId="77777777" w:rsidR="002C341D" w:rsidRDefault="000074D4" w:rsidP="00293EE7">
      <w:pPr>
        <w:pStyle w:val="CodeB"/>
      </w:pPr>
      <w:r>
        <w:t xml:space="preserve">                   </w:t>
      </w:r>
      <w:r w:rsidR="002C341D">
        <w:t xml:space="preserve"> self.rect_ptps[k]))</w:t>
      </w:r>
    </w:p>
    <w:p w14:paraId="30E3D525" w14:textId="77777777" w:rsidR="002C341D" w:rsidRDefault="000074D4" w:rsidP="00293EE7">
      <w:pPr>
        <w:pStyle w:val="CodeB"/>
      </w:pPr>
      <w:r>
        <w:t xml:space="preserve">      </w:t>
      </w:r>
      <w:r w:rsidR="002C341D">
        <w:t>txt_y += 15</w:t>
      </w:r>
    </w:p>
    <w:p w14:paraId="2F74AF0E" w14:textId="77777777" w:rsidR="002C341D" w:rsidRDefault="000074D4" w:rsidP="00293EE7">
      <w:pPr>
        <w:pStyle w:val="CodeB"/>
      </w:pPr>
      <w:r>
        <w:t xml:space="preserve">      </w:t>
      </w:r>
      <w:r w:rsidR="009B7698" w:rsidRPr="0003641C">
        <w:rPr>
          <w:rStyle w:val="Wingdings"/>
        </w:rPr>
        <w:sym w:font="Wingdings" w:char="F093"/>
      </w:r>
      <w:r w:rsidR="002C341D">
        <w:t>if txt_y &gt;= int(canvas.cget('height')) - 10:</w:t>
      </w:r>
    </w:p>
    <w:p w14:paraId="2A6C71EC" w14:textId="77777777" w:rsidR="002C341D" w:rsidRDefault="000074D4" w:rsidP="00293EE7">
      <w:pPr>
        <w:pStyle w:val="CodeB"/>
      </w:pPr>
      <w:r>
        <w:t xml:space="preserve">        </w:t>
      </w:r>
      <w:r w:rsidR="002C341D">
        <w:t>txt_x += 300</w:t>
      </w:r>
    </w:p>
    <w:p w14:paraId="1D5B294D" w14:textId="77777777" w:rsidR="002C341D" w:rsidRDefault="000074D4" w:rsidP="00293EE7">
      <w:pPr>
        <w:pStyle w:val="CodeB"/>
      </w:pPr>
      <w:r>
        <w:t xml:space="preserve">        </w:t>
      </w:r>
      <w:r w:rsidR="002C341D">
        <w:t xml:space="preserve">txt_y = IMG_HT + </w:t>
      </w:r>
      <w:r w:rsidR="000B21D4">
        <w:t>20</w:t>
      </w:r>
      <w:r>
        <w:t xml:space="preserve">       </w:t>
      </w:r>
      <w:r w:rsidR="002C341D">
        <w:t xml:space="preserve"> </w:t>
      </w:r>
    </w:p>
    <w:p w14:paraId="4D4C3C26" w14:textId="77777777" w:rsidR="002C341D" w:rsidRDefault="000074D4" w:rsidP="00293EE7">
      <w:pPr>
        <w:pStyle w:val="CodeB"/>
      </w:pPr>
      <w:r>
        <w:t xml:space="preserve">    </w:t>
      </w:r>
      <w:r w:rsidR="009B7698" w:rsidRPr="0003641C">
        <w:rPr>
          <w:rStyle w:val="Wingdings"/>
        </w:rPr>
        <w:sym w:font="Wingdings" w:char="F094"/>
      </w:r>
      <w:r w:rsidR="002C341D">
        <w:t>canvas.pack()</w:t>
      </w:r>
    </w:p>
    <w:p w14:paraId="00AC5B18" w14:textId="77777777" w:rsidR="002C341D" w:rsidRDefault="000074D4" w:rsidP="001539D6">
      <w:pPr>
        <w:pStyle w:val="CodeC"/>
      </w:pPr>
      <w:r>
        <w:t xml:space="preserve">    </w:t>
      </w:r>
      <w:r w:rsidR="002C341D">
        <w:t>screen.mainloop()</w:t>
      </w:r>
    </w:p>
    <w:p w14:paraId="6F2F60A9" w14:textId="77777777" w:rsidR="005A35E9" w:rsidRDefault="005A35E9" w:rsidP="005A35E9">
      <w:pPr>
        <w:pStyle w:val="Listing"/>
      </w:pPr>
      <w:r>
        <w:lastRenderedPageBreak/>
        <w:t xml:space="preserve">Listing 7-8: Makes the final display using the color MOLA map, </w:t>
      </w:r>
      <w:r>
        <w:rPr>
          <w:rStyle w:val="EmphasisRevCaption"/>
        </w:rPr>
        <w:t>site_selector</w:t>
      </w:r>
      <w:r w:rsidRPr="00A031AC">
        <w:rPr>
          <w:rStyle w:val="EmphasisRevCaption"/>
        </w:rPr>
        <w:t>.py</w:t>
      </w:r>
      <w:r>
        <w:rPr>
          <w:rStyle w:val="EmphasisItalic"/>
        </w:rPr>
        <w:t xml:space="preserve"> </w:t>
      </w:r>
      <w:r>
        <w:t>(Part 8)</w:t>
      </w:r>
    </w:p>
    <w:p w14:paraId="079C3566" w14:textId="77777777" w:rsidR="000E5970" w:rsidRDefault="00614930" w:rsidP="00613C9B">
      <w:pPr>
        <w:pStyle w:val="Body"/>
      </w:pPr>
      <w:r>
        <w:t xml:space="preserve">After defining the method, </w:t>
      </w:r>
      <w:r w:rsidR="000E5970">
        <w:t>g</w:t>
      </w:r>
      <w:r w:rsidR="00637F44">
        <w:t xml:space="preserve">ive the </w:t>
      </w:r>
      <w:proofErr w:type="spellStart"/>
      <w:r w:rsidR="000E5970" w:rsidRPr="000E5970">
        <w:rPr>
          <w:rStyle w:val="Literal"/>
        </w:rPr>
        <w:t>tkinter</w:t>
      </w:r>
      <w:proofErr w:type="spellEnd"/>
      <w:r w:rsidR="000E5970">
        <w:t xml:space="preserve"> </w:t>
      </w:r>
      <w:r w:rsidR="000E5970" w:rsidRPr="000E5970">
        <w:rPr>
          <w:rStyle w:val="Literal"/>
        </w:rPr>
        <w:t>screen</w:t>
      </w:r>
      <w:r w:rsidR="000E5970">
        <w:t xml:space="preserve"> </w:t>
      </w:r>
      <w:r w:rsidR="00637F44">
        <w:t>window a title that links to the name of your search object</w:t>
      </w:r>
      <w:r w:rsidR="000E5970">
        <w:t xml:space="preserve"> </w:t>
      </w:r>
      <w:r w:rsidR="000E5970" w:rsidRPr="00D07BD9">
        <w:rPr>
          <w:rStyle w:val="Wingdings"/>
        </w:rPr>
        <w:sym w:font="Wingdings" w:char="F08C"/>
      </w:r>
      <w:r w:rsidR="00637F44">
        <w:t>.</w:t>
      </w:r>
      <w:r w:rsidR="000E5970">
        <w:t xml:space="preserve"> </w:t>
      </w:r>
    </w:p>
    <w:p w14:paraId="0EB94EC4" w14:textId="2FDB039D" w:rsidR="00BB6402" w:rsidRDefault="000E5970" w:rsidP="00613C9B">
      <w:pPr>
        <w:pStyle w:val="Body"/>
      </w:pPr>
      <w:r>
        <w:t>Then, t</w:t>
      </w:r>
      <w:r w:rsidR="00BB6402">
        <w:t xml:space="preserve">o make the final color image for display, name a local variable </w:t>
      </w:r>
      <w:proofErr w:type="spellStart"/>
      <w:r w:rsidR="00BB6402" w:rsidRPr="00BB6402">
        <w:rPr>
          <w:rStyle w:val="Literal"/>
        </w:rPr>
        <w:t>img_color_rects</w:t>
      </w:r>
      <w:proofErr w:type="spellEnd"/>
      <w:r w:rsidR="00BB6402">
        <w:t xml:space="preserve"> and call the </w:t>
      </w:r>
      <w:proofErr w:type="spellStart"/>
      <w:r w:rsidR="00BB6402" w:rsidRPr="00BB6402">
        <w:rPr>
          <w:rStyle w:val="Literal"/>
        </w:rPr>
        <w:t>draw_filtered_</w:t>
      </w:r>
      <w:proofErr w:type="gramStart"/>
      <w:r w:rsidR="00BB6402" w:rsidRPr="00BB6402">
        <w:rPr>
          <w:rStyle w:val="Literal"/>
        </w:rPr>
        <w:t>rects</w:t>
      </w:r>
      <w:proofErr w:type="spellEnd"/>
      <w:r w:rsidR="00BB6402" w:rsidRPr="00BB6402">
        <w:rPr>
          <w:rStyle w:val="Literal"/>
        </w:rPr>
        <w:t>(</w:t>
      </w:r>
      <w:proofErr w:type="gramEnd"/>
      <w:r w:rsidR="00BB6402" w:rsidRPr="00BB6402">
        <w:rPr>
          <w:rStyle w:val="Literal"/>
        </w:rPr>
        <w:t>)</w:t>
      </w:r>
      <w:r w:rsidR="00BB6402">
        <w:t xml:space="preserve"> method </w:t>
      </w:r>
      <w:r w:rsidRPr="00D07BD9">
        <w:rPr>
          <w:rStyle w:val="Wingdings"/>
        </w:rPr>
        <w:sym w:font="Wingdings" w:char="F08D"/>
      </w:r>
      <w:r w:rsidR="00BB6402">
        <w:t>. Pass it the color MOLA image and the list of high-graded rectangles. This will return the colored image with the final rectangles and latitude limits.</w:t>
      </w:r>
    </w:p>
    <w:p w14:paraId="760F7E55" w14:textId="3B4D0A06" w:rsidR="00614930" w:rsidRDefault="00D261BD" w:rsidP="00613C9B">
      <w:pPr>
        <w:pStyle w:val="Body"/>
      </w:pPr>
      <w:r>
        <w:t xml:space="preserve">Before you can post this new color image in the </w:t>
      </w:r>
      <w:proofErr w:type="spellStart"/>
      <w:r w:rsidRPr="00D261BD">
        <w:rPr>
          <w:rStyle w:val="Literal"/>
        </w:rPr>
        <w:t>tkinter</w:t>
      </w:r>
      <w:proofErr w:type="spellEnd"/>
      <w:r>
        <w:t xml:space="preserve"> </w:t>
      </w:r>
      <w:r w:rsidRPr="00D261BD">
        <w:rPr>
          <w:rStyle w:val="Literal"/>
        </w:rPr>
        <w:t>canvas</w:t>
      </w:r>
      <w:r>
        <w:t xml:space="preserve">, you need to convert the colors from OpenCV’s Blue-Green-Red (BGR) format to the Red-Green-Blue (RGB) format used by </w:t>
      </w:r>
      <w:proofErr w:type="spellStart"/>
      <w:r w:rsidRPr="00D261BD">
        <w:rPr>
          <w:rStyle w:val="Literal"/>
        </w:rPr>
        <w:t>tkinter</w:t>
      </w:r>
      <w:proofErr w:type="spellEnd"/>
      <w:r>
        <w:t xml:space="preserve">. Do this with the OpenCV </w:t>
      </w:r>
      <w:proofErr w:type="spellStart"/>
      <w:proofErr w:type="gramStart"/>
      <w:r w:rsidRPr="00D261BD">
        <w:rPr>
          <w:rStyle w:val="Literal"/>
        </w:rPr>
        <w:t>cvtColor</w:t>
      </w:r>
      <w:proofErr w:type="spellEnd"/>
      <w:r w:rsidRPr="00D261BD">
        <w:rPr>
          <w:rStyle w:val="Literal"/>
        </w:rPr>
        <w:t>(</w:t>
      </w:r>
      <w:proofErr w:type="gramEnd"/>
      <w:r w:rsidRPr="00D261BD">
        <w:rPr>
          <w:rStyle w:val="Literal"/>
        </w:rPr>
        <w:t>)</w:t>
      </w:r>
      <w:r>
        <w:t xml:space="preserve"> method</w:t>
      </w:r>
      <w:r w:rsidR="00FA5422">
        <w:t>.</w:t>
      </w:r>
      <w:r>
        <w:t xml:space="preserve"> </w:t>
      </w:r>
      <w:r w:rsidR="00FA5422">
        <w:t>P</w:t>
      </w:r>
      <w:r>
        <w:t xml:space="preserve">ass it the image variable and the </w:t>
      </w:r>
      <w:r w:rsidRPr="00D261BD">
        <w:rPr>
          <w:rStyle w:val="Literal"/>
        </w:rPr>
        <w:t>COLOR_BGR2RGB</w:t>
      </w:r>
      <w:r>
        <w:t xml:space="preserve"> flag </w:t>
      </w:r>
      <w:r w:rsidR="00761537" w:rsidRPr="00D07BD9">
        <w:rPr>
          <w:rStyle w:val="Wingdings"/>
        </w:rPr>
        <w:sym w:font="Wingdings" w:char="F08E"/>
      </w:r>
      <w:r>
        <w:t xml:space="preserve">. Name the result </w:t>
      </w:r>
      <w:proofErr w:type="spellStart"/>
      <w:r w:rsidRPr="00D261BD">
        <w:rPr>
          <w:rStyle w:val="Literal"/>
        </w:rPr>
        <w:t>img_converted</w:t>
      </w:r>
      <w:proofErr w:type="spellEnd"/>
      <w:r>
        <w:t>.</w:t>
      </w:r>
    </w:p>
    <w:p w14:paraId="4B6E6782" w14:textId="77777777" w:rsidR="00D261BD" w:rsidRDefault="00D261BD" w:rsidP="00613C9B">
      <w:pPr>
        <w:pStyle w:val="Body"/>
      </w:pPr>
      <w:r>
        <w:t xml:space="preserve">At this point, the image is still a </w:t>
      </w:r>
      <w:r w:rsidRPr="00D261BD">
        <w:rPr>
          <w:rStyle w:val="Literal"/>
        </w:rPr>
        <w:t>NumPy</w:t>
      </w:r>
      <w:r>
        <w:t xml:space="preserve"> array. To </w:t>
      </w:r>
      <w:r w:rsidR="007B3351">
        <w:t>convert to</w:t>
      </w:r>
      <w:r>
        <w:t xml:space="preserve"> a </w:t>
      </w:r>
      <w:proofErr w:type="spellStart"/>
      <w:r w:rsidRPr="00D261BD">
        <w:rPr>
          <w:rStyle w:val="Literal"/>
        </w:rPr>
        <w:t>tkinter</w:t>
      </w:r>
      <w:proofErr w:type="spellEnd"/>
      <w:r w:rsidRPr="00D261BD">
        <w:t xml:space="preserve">-compatible photo image, </w:t>
      </w:r>
      <w:r>
        <w:t xml:space="preserve">you need to use the </w:t>
      </w:r>
      <w:r w:rsidR="007B3351">
        <w:t xml:space="preserve">PIL </w:t>
      </w:r>
      <w:proofErr w:type="spellStart"/>
      <w:r w:rsidR="007B3351" w:rsidRPr="007B3351">
        <w:rPr>
          <w:rStyle w:val="Literal"/>
        </w:rPr>
        <w:t>ImageTk</w:t>
      </w:r>
      <w:proofErr w:type="spellEnd"/>
      <w:r w:rsidR="007B3351">
        <w:t xml:space="preserve"> module’s </w:t>
      </w:r>
      <w:proofErr w:type="spellStart"/>
      <w:r w:rsidR="007B3351" w:rsidRPr="007B3351">
        <w:rPr>
          <w:rStyle w:val="Literal"/>
        </w:rPr>
        <w:t>PhotoImage</w:t>
      </w:r>
      <w:proofErr w:type="spellEnd"/>
      <w:r w:rsidR="007B3351">
        <w:t xml:space="preserve"> class and the </w:t>
      </w:r>
      <w:r w:rsidR="007B3351" w:rsidRPr="007B3351">
        <w:rPr>
          <w:rStyle w:val="Literal"/>
        </w:rPr>
        <w:t>Image</w:t>
      </w:r>
      <w:r w:rsidR="007B3351">
        <w:t xml:space="preserve"> module’s </w:t>
      </w:r>
      <w:proofErr w:type="spellStart"/>
      <w:proofErr w:type="gramStart"/>
      <w:r w:rsidR="007B3351" w:rsidRPr="007B3351">
        <w:rPr>
          <w:rStyle w:val="Literal"/>
        </w:rPr>
        <w:t>fromarray</w:t>
      </w:r>
      <w:proofErr w:type="spellEnd"/>
      <w:r w:rsidR="007B3351" w:rsidRPr="007B3351">
        <w:rPr>
          <w:rStyle w:val="Literal"/>
        </w:rPr>
        <w:t>(</w:t>
      </w:r>
      <w:proofErr w:type="gramEnd"/>
      <w:r w:rsidR="007B3351" w:rsidRPr="007B3351">
        <w:rPr>
          <w:rStyle w:val="Literal"/>
        </w:rPr>
        <w:t>)</w:t>
      </w:r>
      <w:r w:rsidR="007B3351">
        <w:t xml:space="preserve"> method </w:t>
      </w:r>
      <w:r w:rsidR="00761537" w:rsidRPr="00D07BD9">
        <w:rPr>
          <w:rStyle w:val="Wingdings"/>
        </w:rPr>
        <w:sym w:font="Wingdings" w:char="F08F"/>
      </w:r>
      <w:r w:rsidR="007B3351">
        <w:t>. Pass the method the RGB image variable you created in the previous step.</w:t>
      </w:r>
    </w:p>
    <w:p w14:paraId="6585BDF7" w14:textId="34430C9F" w:rsidR="00665E57" w:rsidRDefault="00665E57" w:rsidP="00613C9B">
      <w:pPr>
        <w:pStyle w:val="Body"/>
      </w:pPr>
      <w:r>
        <w:t xml:space="preserve">With the image finally </w:t>
      </w:r>
      <w:proofErr w:type="spellStart"/>
      <w:r w:rsidRPr="00665E57">
        <w:rPr>
          <w:rStyle w:val="Literal"/>
        </w:rPr>
        <w:t>tkinter</w:t>
      </w:r>
      <w:proofErr w:type="spellEnd"/>
      <w:r>
        <w:t xml:space="preserve">-ready, place it in the </w:t>
      </w:r>
      <w:r w:rsidRPr="00665E57">
        <w:rPr>
          <w:rStyle w:val="Literal"/>
        </w:rPr>
        <w:t>canvas</w:t>
      </w:r>
      <w:r>
        <w:t xml:space="preserve"> using the </w:t>
      </w:r>
      <w:proofErr w:type="spellStart"/>
      <w:r w:rsidRPr="00665E57">
        <w:rPr>
          <w:rStyle w:val="Literal"/>
        </w:rPr>
        <w:t>create_</w:t>
      </w:r>
      <w:proofErr w:type="gramStart"/>
      <w:r w:rsidRPr="00665E57">
        <w:rPr>
          <w:rStyle w:val="Literal"/>
        </w:rPr>
        <w:t>imag</w:t>
      </w:r>
      <w:r>
        <w:rPr>
          <w:rStyle w:val="Literal"/>
        </w:rPr>
        <w:t>e</w:t>
      </w:r>
      <w:proofErr w:type="spellEnd"/>
      <w:r>
        <w:rPr>
          <w:rStyle w:val="Literal"/>
        </w:rPr>
        <w:t>(</w:t>
      </w:r>
      <w:proofErr w:type="gramEnd"/>
      <w:r>
        <w:rPr>
          <w:rStyle w:val="Literal"/>
        </w:rPr>
        <w:t>)</w:t>
      </w:r>
      <w:r>
        <w:t xml:space="preserve"> method </w:t>
      </w:r>
      <w:r w:rsidR="00761537" w:rsidRPr="0003641C">
        <w:rPr>
          <w:rStyle w:val="Wingdings"/>
        </w:rPr>
        <w:sym w:font="Wingdings" w:char="F090"/>
      </w:r>
      <w:r>
        <w:t xml:space="preserve">. Pass the method </w:t>
      </w:r>
      <w:r w:rsidR="006102F0">
        <w:t xml:space="preserve">the coordinates </w:t>
      </w:r>
      <w:r w:rsidR="00FA5422">
        <w:t xml:space="preserve">of </w:t>
      </w:r>
      <w:r w:rsidR="006102F0">
        <w:t xml:space="preserve">the </w:t>
      </w:r>
      <w:r>
        <w:t>upper</w:t>
      </w:r>
      <w:r w:rsidR="00FA5422">
        <w:t>-</w:t>
      </w:r>
      <w:r>
        <w:t xml:space="preserve">left </w:t>
      </w:r>
      <w:r w:rsidR="006102F0">
        <w:t xml:space="preserve">corner </w:t>
      </w:r>
      <w:r>
        <w:t>of the canvas (</w:t>
      </w:r>
      <w:r w:rsidRPr="00665E57">
        <w:rPr>
          <w:rStyle w:val="Literal"/>
        </w:rPr>
        <w:t>0, 0</w:t>
      </w:r>
      <w:r>
        <w:t xml:space="preserve">), the converted image, and a northwest anchor direction. </w:t>
      </w:r>
    </w:p>
    <w:p w14:paraId="56D5A178" w14:textId="392874C9" w:rsidR="006102F0" w:rsidRDefault="006102F0" w:rsidP="00613C9B">
      <w:pPr>
        <w:pStyle w:val="Body"/>
      </w:pPr>
      <w:r>
        <w:t>Now all that’s left is to add the summary text. Start by assigning coordinates for the bottom</w:t>
      </w:r>
      <w:ins w:id="446" w:author="Frances" w:date="2019-11-07T12:44:00Z">
        <w:r w:rsidR="00FA5422">
          <w:t>-</w:t>
        </w:r>
      </w:ins>
      <w:del w:id="447" w:author="Frances" w:date="2019-11-07T12:44:00Z">
        <w:r w:rsidDel="00FA5422">
          <w:delText xml:space="preserve"> </w:delText>
        </w:r>
      </w:del>
      <w:r>
        <w:t xml:space="preserve">left corner of the first text object </w:t>
      </w:r>
      <w:r w:rsidR="00761537" w:rsidRPr="0003641C">
        <w:rPr>
          <w:rStyle w:val="Wingdings"/>
        </w:rPr>
        <w:sym w:font="Wingdings" w:char="F091"/>
      </w:r>
      <w:r>
        <w:t xml:space="preserve">. Then begin looping through the rectangle numbers in the high-graded rectangle list </w:t>
      </w:r>
      <w:r w:rsidR="00761537" w:rsidRPr="0003641C">
        <w:rPr>
          <w:rStyle w:val="Wingdings"/>
        </w:rPr>
        <w:sym w:font="Wingdings" w:char="F092"/>
      </w:r>
      <w:r>
        <w:t xml:space="preserve">. Use the </w:t>
      </w:r>
      <w:proofErr w:type="spellStart"/>
      <w:r w:rsidRPr="006102F0">
        <w:rPr>
          <w:rStyle w:val="Literal"/>
        </w:rPr>
        <w:t>create_</w:t>
      </w:r>
      <w:proofErr w:type="gramStart"/>
      <w:r w:rsidRPr="006102F0">
        <w:rPr>
          <w:rStyle w:val="Literal"/>
        </w:rPr>
        <w:t>text</w:t>
      </w:r>
      <w:proofErr w:type="spellEnd"/>
      <w:r w:rsidRPr="006102F0">
        <w:rPr>
          <w:rStyle w:val="Literal"/>
        </w:rPr>
        <w:t>(</w:t>
      </w:r>
      <w:proofErr w:type="gramEnd"/>
      <w:r w:rsidRPr="006102F0">
        <w:rPr>
          <w:rStyle w:val="Literal"/>
        </w:rPr>
        <w:t>)</w:t>
      </w:r>
      <w:r>
        <w:t xml:space="preserve"> method to place the text in the </w:t>
      </w:r>
      <w:r w:rsidRPr="006102F0">
        <w:rPr>
          <w:rStyle w:val="Literal"/>
        </w:rPr>
        <w:t>canvas</w:t>
      </w:r>
      <w:r>
        <w:t xml:space="preserve">. Pass it a pair of coordinates, a left-justified anchor direction, the default font, and a text string. </w:t>
      </w:r>
      <w:del w:id="448" w:author="Lee Vaughan" w:date="2019-11-10T10:11:00Z">
        <w:r w:rsidDel="0005669D">
          <w:delText xml:space="preserve">Note that you can use the </w:delText>
        </w:r>
        <w:commentRangeStart w:id="449"/>
        <w:r w:rsidDel="0005669D">
          <w:delText>new style string formatting</w:delText>
        </w:r>
        <w:commentRangeEnd w:id="449"/>
        <w:r w:rsidR="00FA5422" w:rsidDel="0005669D">
          <w:rPr>
            <w:rStyle w:val="CommentReference"/>
            <w:rFonts w:asciiTheme="minorHAnsi" w:eastAsiaTheme="minorHAnsi" w:hAnsiTheme="minorHAnsi" w:cstheme="minorBidi"/>
          </w:rPr>
          <w:commentReference w:id="449"/>
        </w:r>
      </w:del>
      <w:ins w:id="450" w:author="Frances" w:date="2019-11-07T12:45:00Z">
        <w:del w:id="451" w:author="Lee Vaughan" w:date="2019-11-10T10:11:00Z">
          <w:r w:rsidR="00FA5422" w:rsidDel="0005669D">
            <w:delText>.</w:delText>
          </w:r>
        </w:del>
      </w:ins>
      <w:del w:id="452" w:author="Lee Vaughan" w:date="2019-11-10T10:11:00Z">
        <w:r w:rsidDel="0005669D">
          <w:delText xml:space="preserve">, and you </w:delText>
        </w:r>
      </w:del>
      <w:r w:rsidR="00FA5422">
        <w:t>G</w:t>
      </w:r>
      <w:r>
        <w:t>et the statistics by accessing the different dictionaries using the rectangle number</w:t>
      </w:r>
      <w:r w:rsidR="00FA5422">
        <w:t>,</w:t>
      </w:r>
      <w:r>
        <w:t xml:space="preserve"> designated </w:t>
      </w:r>
      <w:r w:rsidRPr="006102F0">
        <w:rPr>
          <w:rStyle w:val="Literal"/>
        </w:rPr>
        <w:t>k</w:t>
      </w:r>
      <w:r>
        <w:t xml:space="preserve"> for “key.”</w:t>
      </w:r>
      <w:r w:rsidR="000074D4">
        <w:t xml:space="preserve"> </w:t>
      </w:r>
    </w:p>
    <w:p w14:paraId="5CA05248" w14:textId="1830795F" w:rsidR="001009FB" w:rsidRDefault="001009FB" w:rsidP="00613C9B">
      <w:pPr>
        <w:pStyle w:val="Body"/>
      </w:pPr>
      <w:r>
        <w:t xml:space="preserve">Increment the text box’s </w:t>
      </w:r>
      <w:r w:rsidRPr="001009FB">
        <w:rPr>
          <w:rStyle w:val="EmphasisItalic"/>
        </w:rPr>
        <w:t>y</w:t>
      </w:r>
      <w:r>
        <w:t xml:space="preserve"> coordinate by 15 after drawing each text object</w:t>
      </w:r>
      <w:r w:rsidR="00FA5422">
        <w:t>.</w:t>
      </w:r>
      <w:r>
        <w:t xml:space="preserve"> </w:t>
      </w:r>
      <w:r w:rsidR="00FA5422">
        <w:t>Then write</w:t>
      </w:r>
      <w:r>
        <w:t xml:space="preserve"> a conditional to check that the text is greater than or within 10 pixels of the bottom of the </w:t>
      </w:r>
      <w:r w:rsidRPr="001009FB">
        <w:rPr>
          <w:rStyle w:val="Literal"/>
        </w:rPr>
        <w:t>canvas</w:t>
      </w:r>
      <w:r w:rsidRPr="001009FB">
        <w:t xml:space="preserve"> </w:t>
      </w:r>
      <w:r w:rsidR="00761537" w:rsidRPr="0003641C">
        <w:rPr>
          <w:rStyle w:val="Wingdings"/>
        </w:rPr>
        <w:sym w:font="Wingdings" w:char="F093"/>
      </w:r>
      <w:r>
        <w:t xml:space="preserve">. You can obtain the height of the </w:t>
      </w:r>
      <w:r w:rsidRPr="001009FB">
        <w:rPr>
          <w:rStyle w:val="Literal"/>
        </w:rPr>
        <w:t>canvas</w:t>
      </w:r>
      <w:r>
        <w:t xml:space="preserve"> using the </w:t>
      </w:r>
      <w:proofErr w:type="spellStart"/>
      <w:proofErr w:type="gramStart"/>
      <w:r w:rsidRPr="001009FB">
        <w:rPr>
          <w:rStyle w:val="Literal"/>
        </w:rPr>
        <w:t>cget</w:t>
      </w:r>
      <w:proofErr w:type="spellEnd"/>
      <w:r w:rsidRPr="001009FB">
        <w:rPr>
          <w:rStyle w:val="Literal"/>
        </w:rPr>
        <w:t>(</w:t>
      </w:r>
      <w:proofErr w:type="gramEnd"/>
      <w:r w:rsidRPr="001009FB">
        <w:rPr>
          <w:rStyle w:val="Literal"/>
        </w:rPr>
        <w:t>)</w:t>
      </w:r>
      <w:r>
        <w:t xml:space="preserve"> method.</w:t>
      </w:r>
    </w:p>
    <w:p w14:paraId="0D817E42" w14:textId="77777777" w:rsidR="001009FB" w:rsidRDefault="001009FB" w:rsidP="00613C9B">
      <w:pPr>
        <w:pStyle w:val="Body"/>
      </w:pPr>
      <w:r>
        <w:t xml:space="preserve">If the text is too close to the bottom of the </w:t>
      </w:r>
      <w:r w:rsidRPr="001009FB">
        <w:rPr>
          <w:rStyle w:val="Literal"/>
        </w:rPr>
        <w:t>canvas</w:t>
      </w:r>
      <w:r>
        <w:t xml:space="preserve">, you need to start a new column. Shift the </w:t>
      </w:r>
      <w:proofErr w:type="spellStart"/>
      <w:r w:rsidRPr="001009FB">
        <w:rPr>
          <w:rStyle w:val="Literal"/>
        </w:rPr>
        <w:t>txt_x</w:t>
      </w:r>
      <w:proofErr w:type="spellEnd"/>
      <w:r>
        <w:t xml:space="preserve"> variable over by 300 and reset </w:t>
      </w:r>
      <w:proofErr w:type="spellStart"/>
      <w:r w:rsidRPr="001009FB">
        <w:rPr>
          <w:rStyle w:val="Literal"/>
        </w:rPr>
        <w:t>txt_y</w:t>
      </w:r>
      <w:proofErr w:type="spellEnd"/>
      <w:r>
        <w:t xml:space="preserve"> to the image height plus </w:t>
      </w:r>
      <w:r w:rsidR="000B21D4">
        <w:t>20</w:t>
      </w:r>
      <w:r>
        <w:t>.</w:t>
      </w:r>
    </w:p>
    <w:p w14:paraId="3BD5653F" w14:textId="63C35B37" w:rsidR="001018FF" w:rsidRDefault="001009FB" w:rsidP="00613C9B">
      <w:pPr>
        <w:pStyle w:val="Body"/>
      </w:pPr>
      <w:r>
        <w:t xml:space="preserve">Finish the method definition by packing the </w:t>
      </w:r>
      <w:r w:rsidRPr="001009FB">
        <w:rPr>
          <w:rStyle w:val="Literal"/>
        </w:rPr>
        <w:t>canvas</w:t>
      </w:r>
      <w:r>
        <w:t xml:space="preserve"> </w:t>
      </w:r>
      <w:r w:rsidR="00761537" w:rsidRPr="0003641C">
        <w:rPr>
          <w:rStyle w:val="Wingdings"/>
        </w:rPr>
        <w:sym w:font="Wingdings" w:char="F094"/>
      </w:r>
      <w:r w:rsidR="001F38A4">
        <w:t xml:space="preserve"> </w:t>
      </w:r>
      <w:r>
        <w:t xml:space="preserve">and then calling the </w:t>
      </w:r>
      <w:r w:rsidRPr="001009FB">
        <w:rPr>
          <w:rStyle w:val="Literal"/>
        </w:rPr>
        <w:t>screen</w:t>
      </w:r>
      <w:r>
        <w:t xml:space="preserve"> object’s </w:t>
      </w:r>
      <w:proofErr w:type="spellStart"/>
      <w:proofErr w:type="gramStart"/>
      <w:r w:rsidRPr="001009FB">
        <w:rPr>
          <w:rStyle w:val="Literal"/>
        </w:rPr>
        <w:t>mainloop</w:t>
      </w:r>
      <w:proofErr w:type="spellEnd"/>
      <w:r w:rsidRPr="001009FB">
        <w:rPr>
          <w:rStyle w:val="Literal"/>
        </w:rPr>
        <w:t>(</w:t>
      </w:r>
      <w:proofErr w:type="gramEnd"/>
      <w:r w:rsidRPr="001009FB">
        <w:rPr>
          <w:rStyle w:val="Literal"/>
        </w:rPr>
        <w:t>)</w:t>
      </w:r>
      <w:r>
        <w:t>.</w:t>
      </w:r>
      <w:r w:rsidR="00367573">
        <w:t xml:space="preserve"> </w:t>
      </w:r>
      <w:r w:rsidR="001F38A4">
        <w:t xml:space="preserve">Packing optimizes the placement of objects in the </w:t>
      </w:r>
      <w:r w:rsidR="001F38A4" w:rsidRPr="001F38A4">
        <w:rPr>
          <w:rStyle w:val="Literal"/>
        </w:rPr>
        <w:t>canvas</w:t>
      </w:r>
      <w:r w:rsidR="001F38A4">
        <w:t xml:space="preserve">. </w:t>
      </w:r>
      <w:r w:rsidR="00AE0E67" w:rsidRPr="00AE0E67">
        <w:t xml:space="preserve">The </w:t>
      </w:r>
      <w:proofErr w:type="spellStart"/>
      <w:proofErr w:type="gramStart"/>
      <w:r w:rsidR="00AE0E67" w:rsidRPr="00AE0E67">
        <w:rPr>
          <w:rStyle w:val="Literal"/>
        </w:rPr>
        <w:t>mainloop</w:t>
      </w:r>
      <w:proofErr w:type="spellEnd"/>
      <w:r w:rsidR="00AE0E67" w:rsidRPr="00AE0E67">
        <w:rPr>
          <w:rStyle w:val="Literal"/>
        </w:rPr>
        <w:t>(</w:t>
      </w:r>
      <w:proofErr w:type="gramEnd"/>
      <w:r w:rsidR="00AE0E67" w:rsidRPr="00AE0E67">
        <w:rPr>
          <w:rStyle w:val="Literal"/>
        </w:rPr>
        <w:t>)</w:t>
      </w:r>
      <w:r w:rsidR="00AE0E67" w:rsidRPr="00AE0E67">
        <w:t xml:space="preserve"> </w:t>
      </w:r>
      <w:r w:rsidR="00367573" w:rsidRPr="00AE0E67">
        <w:t xml:space="preserve">is an infinite loop </w:t>
      </w:r>
      <w:r w:rsidR="00FA5422">
        <w:t>that</w:t>
      </w:r>
      <w:r w:rsidR="00367573" w:rsidRPr="00AE0E67">
        <w:t xml:space="preserve"> run</w:t>
      </w:r>
      <w:r w:rsidR="00FA5422">
        <w:t>s</w:t>
      </w:r>
      <w:r w:rsidR="00367573" w:rsidRPr="00AE0E67">
        <w:t xml:space="preserve"> </w:t>
      </w:r>
      <w:proofErr w:type="spellStart"/>
      <w:r w:rsidR="00AE0E67" w:rsidRPr="00AE0E67">
        <w:rPr>
          <w:rStyle w:val="Literal"/>
        </w:rPr>
        <w:t>tkinter</w:t>
      </w:r>
      <w:proofErr w:type="spellEnd"/>
      <w:r w:rsidR="00367573" w:rsidRPr="00AE0E67">
        <w:t>, wait</w:t>
      </w:r>
      <w:ins w:id="453" w:author="Frances" w:date="2019-11-07T12:51:00Z">
        <w:r w:rsidR="00FA5422">
          <w:t>s</w:t>
        </w:r>
      </w:ins>
      <w:r w:rsidR="00367573" w:rsidRPr="00AE0E67">
        <w:t xml:space="preserve"> for an event to occur</w:t>
      </w:r>
      <w:r w:rsidR="001F38A4">
        <w:t>,</w:t>
      </w:r>
      <w:r w:rsidR="00367573" w:rsidRPr="00AE0E67">
        <w:t xml:space="preserve"> and process</w:t>
      </w:r>
      <w:r w:rsidR="00FA5422">
        <w:t>es</w:t>
      </w:r>
      <w:r w:rsidR="00367573" w:rsidRPr="00AE0E67">
        <w:t xml:space="preserve"> the event </w:t>
      </w:r>
      <w:r w:rsidR="00AE0E67">
        <w:t>until</w:t>
      </w:r>
      <w:r w:rsidR="00367573" w:rsidRPr="00AE0E67">
        <w:t xml:space="preserve"> the window is closed.</w:t>
      </w:r>
      <w:r w:rsidR="00C70019">
        <w:t xml:space="preserve"> </w:t>
      </w:r>
    </w:p>
    <w:p w14:paraId="0499EF5E" w14:textId="4BCA2C3E" w:rsidR="009E1E06" w:rsidRPr="00BC4E68" w:rsidRDefault="001018FF" w:rsidP="00B8384B">
      <w:pPr>
        <w:pStyle w:val="Note"/>
        <w:rPr>
          <w:rFonts w:ascii="inherit" w:hAnsi="inherit"/>
          <w:color w:val="000000"/>
          <w:shd w:val="clear" w:color="auto" w:fill="FDFDFD"/>
        </w:rPr>
      </w:pPr>
      <w:r>
        <w:t>Note: The height of the color image (5</w:t>
      </w:r>
      <w:r w:rsidR="004A6D7E">
        <w:t>06</w:t>
      </w:r>
      <w:r>
        <w:t xml:space="preserve"> pixels) is slightly larger than that </w:t>
      </w:r>
      <w:r w:rsidR="00C84B04">
        <w:t xml:space="preserve">of </w:t>
      </w:r>
      <w:r>
        <w:t>the grayscale image (501 pixels). I chose to ignore this</w:t>
      </w:r>
      <w:r w:rsidR="00C84B04">
        <w:t>,</w:t>
      </w:r>
      <w:r>
        <w:t xml:space="preserve"> but </w:t>
      </w:r>
      <w:r w:rsidR="009E1E06">
        <w:t xml:space="preserve">if you’re a stickler for accuracy, </w:t>
      </w:r>
      <w:r>
        <w:t xml:space="preserve">you can use OpenCV to shrink the </w:t>
      </w:r>
      <w:r>
        <w:lastRenderedPageBreak/>
        <w:t xml:space="preserve">height of the color image using </w:t>
      </w:r>
      <w:r w:rsidR="009E1E06">
        <w:rPr>
          <w:rStyle w:val="Literal"/>
        </w:rPr>
        <w:t>IMG_COLOR</w:t>
      </w:r>
      <w:r w:rsidRPr="001018FF">
        <w:rPr>
          <w:rStyle w:val="Literal"/>
        </w:rPr>
        <w:t> = </w:t>
      </w:r>
      <w:proofErr w:type="spellStart"/>
      <w:r w:rsidRPr="001018FF">
        <w:rPr>
          <w:rStyle w:val="Literal"/>
        </w:rPr>
        <w:t>cv.resize</w:t>
      </w:r>
      <w:proofErr w:type="spellEnd"/>
      <w:r w:rsidRPr="001018FF">
        <w:rPr>
          <w:rStyle w:val="Literal"/>
        </w:rPr>
        <w:t>(IMG_COLOR, (1024, 501), interpolation = </w:t>
      </w:r>
      <w:proofErr w:type="spellStart"/>
      <w:r w:rsidRPr="001018FF">
        <w:rPr>
          <w:rStyle w:val="Literal"/>
        </w:rPr>
        <w:t>cv.INTER_AREA</w:t>
      </w:r>
      <w:proofErr w:type="spellEnd"/>
      <w:r w:rsidRPr="001018FF">
        <w:rPr>
          <w:rStyle w:val="Literal"/>
        </w:rPr>
        <w:t>)</w:t>
      </w:r>
      <w:r>
        <w:rPr>
          <w:rFonts w:ascii="inherit" w:hAnsi="inherit"/>
          <w:color w:val="000000"/>
          <w:shd w:val="clear" w:color="auto" w:fill="FDFDFD"/>
        </w:rPr>
        <w:t>.</w:t>
      </w:r>
    </w:p>
    <w:p w14:paraId="20809595" w14:textId="77777777" w:rsidR="00C70019" w:rsidRDefault="00C70019" w:rsidP="00C70019">
      <w:pPr>
        <w:pStyle w:val="HeadC"/>
      </w:pPr>
      <w:bookmarkStart w:id="454" w:name="_Toc23926145"/>
      <w:r>
        <w:t xml:space="preserve">Running the Program with </w:t>
      </w:r>
      <w:proofErr w:type="gramStart"/>
      <w:r>
        <w:t>main(</w:t>
      </w:r>
      <w:proofErr w:type="gramEnd"/>
      <w:r>
        <w:t>)</w:t>
      </w:r>
      <w:bookmarkEnd w:id="454"/>
    </w:p>
    <w:p w14:paraId="7FF743F3" w14:textId="1C259E32" w:rsidR="001009FB" w:rsidRDefault="00C84B04" w:rsidP="00477377">
      <w:pPr>
        <w:pStyle w:val="BodyFirst"/>
      </w:pPr>
      <w:del w:id="455" w:author="Lee Vaughan" w:date="2019-11-10T10:17:00Z">
        <w:r w:rsidDel="00B8384B">
          <w:delText xml:space="preserve">Back in the global space, </w:delText>
        </w:r>
      </w:del>
      <w:r w:rsidR="00C70019">
        <w:t xml:space="preserve">Listing 7-9 defines a </w:t>
      </w:r>
      <w:proofErr w:type="gramStart"/>
      <w:r w:rsidR="00C70019" w:rsidRPr="00C70019">
        <w:rPr>
          <w:rStyle w:val="Literal"/>
        </w:rPr>
        <w:t>main(</w:t>
      </w:r>
      <w:proofErr w:type="gramEnd"/>
      <w:r w:rsidR="00C70019" w:rsidRPr="00C70019">
        <w:rPr>
          <w:rStyle w:val="Literal"/>
        </w:rPr>
        <w:t>)</w:t>
      </w:r>
      <w:r w:rsidR="00C70019">
        <w:t xml:space="preserve"> function to run the program.</w:t>
      </w:r>
    </w:p>
    <w:p w14:paraId="4BF6C4C7" w14:textId="77777777" w:rsidR="00C70019" w:rsidRDefault="00C70019" w:rsidP="00F246E0">
      <w:pPr>
        <w:pStyle w:val="CodeA"/>
      </w:pPr>
      <w:r>
        <w:t>def main():</w:t>
      </w:r>
    </w:p>
    <w:p w14:paraId="54E7D7BD" w14:textId="77777777" w:rsidR="00C70019" w:rsidRDefault="000074D4" w:rsidP="00293EE7">
      <w:pPr>
        <w:pStyle w:val="CodeB"/>
      </w:pPr>
      <w:r>
        <w:t xml:space="preserve">  </w:t>
      </w:r>
      <w:r w:rsidR="00BA583D" w:rsidRPr="004D1B78">
        <w:rPr>
          <w:rStyle w:val="Wingdings"/>
        </w:rPr>
        <w:sym w:font="Wingdings" w:char="F08C"/>
      </w:r>
      <w:r w:rsidR="00C70019">
        <w:t>app = Search('670x335 km')</w:t>
      </w:r>
    </w:p>
    <w:p w14:paraId="5D4C5882" w14:textId="77777777" w:rsidR="00C70019" w:rsidRDefault="000074D4" w:rsidP="00293EE7">
      <w:pPr>
        <w:pStyle w:val="CodeB"/>
      </w:pPr>
      <w:r>
        <w:t xml:space="preserve">  </w:t>
      </w:r>
      <w:r w:rsidR="00BA583D" w:rsidRPr="004D1B78">
        <w:rPr>
          <w:rStyle w:val="Wingdings"/>
        </w:rPr>
        <w:sym w:font="Wingdings" w:char="F08D"/>
      </w:r>
      <w:r w:rsidR="00C70019">
        <w:t>app.run_rect_stats()</w:t>
      </w:r>
    </w:p>
    <w:p w14:paraId="54EC4DD0" w14:textId="77777777" w:rsidR="00C70019" w:rsidRDefault="000074D4" w:rsidP="00293EE7">
      <w:pPr>
        <w:pStyle w:val="CodeB"/>
      </w:pPr>
      <w:r>
        <w:t xml:space="preserve">  </w:t>
      </w:r>
      <w:r w:rsidR="00BA583D" w:rsidRPr="004D1B78">
        <w:rPr>
          <w:rStyle w:val="Wingdings"/>
        </w:rPr>
        <w:sym w:font="Wingdings" w:char="F08E"/>
      </w:r>
      <w:r w:rsidR="00C70019">
        <w:t>app.draw_qc_rects()</w:t>
      </w:r>
    </w:p>
    <w:p w14:paraId="0872158F" w14:textId="77777777" w:rsidR="00C70019" w:rsidRDefault="000074D4" w:rsidP="00293EE7">
      <w:pPr>
        <w:pStyle w:val="CodeB"/>
      </w:pPr>
      <w:r>
        <w:t xml:space="preserve">  </w:t>
      </w:r>
      <w:r w:rsidR="00BA583D" w:rsidRPr="004D1B78">
        <w:rPr>
          <w:rStyle w:val="Wingdings"/>
        </w:rPr>
        <w:sym w:font="Wingdings" w:char="F08F"/>
      </w:r>
      <w:r w:rsidR="00C70019">
        <w:t>app.sort_stats()</w:t>
      </w:r>
    </w:p>
    <w:p w14:paraId="1BB1BF21" w14:textId="77777777" w:rsidR="00C70019" w:rsidRDefault="000074D4" w:rsidP="00293EE7">
      <w:pPr>
        <w:pStyle w:val="CodeB"/>
      </w:pPr>
      <w:r>
        <w:t xml:space="preserve">  </w:t>
      </w:r>
      <w:r w:rsidR="00BA583D" w:rsidRPr="004D1B78">
        <w:rPr>
          <w:rStyle w:val="Wingdings"/>
        </w:rPr>
        <w:sym w:font="Wingdings" w:char="F090"/>
      </w:r>
      <w:r w:rsidR="00C70019">
        <w:t>ptp_img = app.draw_filtered_rects(IMG_GRAY, app.ptp_filtered)</w:t>
      </w:r>
    </w:p>
    <w:p w14:paraId="0CFE26F7" w14:textId="77777777" w:rsidR="00C70019" w:rsidRDefault="000074D4" w:rsidP="00293EE7">
      <w:pPr>
        <w:pStyle w:val="CodeB"/>
      </w:pPr>
      <w:r>
        <w:t xml:space="preserve">  </w:t>
      </w:r>
      <w:r w:rsidR="00C70019">
        <w:t>std_img = app.draw_filtered_rects(IMG_GRAY, app.std_filtered)</w:t>
      </w:r>
    </w:p>
    <w:p w14:paraId="0D297A45" w14:textId="77777777" w:rsidR="00C70019" w:rsidRDefault="00C70019" w:rsidP="00293EE7">
      <w:pPr>
        <w:pStyle w:val="CodeB"/>
      </w:pPr>
    </w:p>
    <w:p w14:paraId="0B4466D0" w14:textId="77777777" w:rsidR="00C70019" w:rsidRDefault="000074D4" w:rsidP="00293EE7">
      <w:pPr>
        <w:pStyle w:val="CodeB"/>
      </w:pPr>
      <w:r>
        <w:t xml:space="preserve">  </w:t>
      </w:r>
      <w:r w:rsidR="00C70019">
        <w:t># Display filtered rects on grayscale map.</w:t>
      </w:r>
    </w:p>
    <w:p w14:paraId="5A28E073" w14:textId="77777777" w:rsidR="00C70019" w:rsidRDefault="000074D4" w:rsidP="00293EE7">
      <w:pPr>
        <w:pStyle w:val="CodeB"/>
      </w:pPr>
      <w:r>
        <w:t xml:space="preserve">  </w:t>
      </w:r>
      <w:r w:rsidR="00BA583D" w:rsidRPr="004D1B78">
        <w:rPr>
          <w:rStyle w:val="Wingdings"/>
        </w:rPr>
        <w:sym w:font="Wingdings" w:char="F091"/>
      </w:r>
      <w:r w:rsidR="00C70019">
        <w:t>cv.imshow('Sorted by ptp for {} rect'.format(app.name), ptp_img)</w:t>
      </w:r>
    </w:p>
    <w:p w14:paraId="6D378007" w14:textId="77777777" w:rsidR="00C70019" w:rsidRDefault="000074D4" w:rsidP="00293EE7">
      <w:pPr>
        <w:pStyle w:val="CodeB"/>
      </w:pPr>
      <w:r>
        <w:t xml:space="preserve">  </w:t>
      </w:r>
      <w:r w:rsidR="00C70019">
        <w:t>cv.waitKey(3000)</w:t>
      </w:r>
    </w:p>
    <w:p w14:paraId="05378E19" w14:textId="77777777" w:rsidR="00C70019" w:rsidRDefault="000074D4" w:rsidP="00293EE7">
      <w:pPr>
        <w:pStyle w:val="CodeB"/>
      </w:pPr>
      <w:r>
        <w:t xml:space="preserve">  </w:t>
      </w:r>
      <w:r w:rsidR="00C70019">
        <w:t>cv.imshow('Sorted by std for {} rect'.format(app.name), std_img)</w:t>
      </w:r>
    </w:p>
    <w:p w14:paraId="3F530ACE" w14:textId="77777777" w:rsidR="00C70019" w:rsidRDefault="000074D4" w:rsidP="00293EE7">
      <w:pPr>
        <w:pStyle w:val="CodeB"/>
      </w:pPr>
      <w:r>
        <w:t xml:space="preserve">  </w:t>
      </w:r>
      <w:r w:rsidR="00C70019">
        <w:t>cv.waitKey(3000)</w:t>
      </w:r>
    </w:p>
    <w:p w14:paraId="6FD263BD" w14:textId="77777777" w:rsidR="00C70019" w:rsidRDefault="00C70019" w:rsidP="00293EE7">
      <w:pPr>
        <w:pStyle w:val="CodeB"/>
      </w:pPr>
    </w:p>
    <w:p w14:paraId="754940DE" w14:textId="77777777" w:rsidR="00C70019" w:rsidRDefault="000074D4" w:rsidP="00293EE7">
      <w:pPr>
        <w:pStyle w:val="CodeB"/>
      </w:pPr>
      <w:r>
        <w:t xml:space="preserve">  </w:t>
      </w:r>
      <w:r w:rsidR="00B0291E" w:rsidRPr="004D1B78">
        <w:rPr>
          <w:rStyle w:val="Wingdings"/>
        </w:rPr>
        <w:sym w:font="Wingdings" w:char="F092"/>
      </w:r>
      <w:r w:rsidR="00C70019">
        <w:t>app.make_final_display()</w:t>
      </w:r>
      <w:r>
        <w:t xml:space="preserve"> </w:t>
      </w:r>
      <w:r w:rsidR="00C70019">
        <w:t xml:space="preserve"># </w:t>
      </w:r>
      <w:r w:rsidR="00200185">
        <w:t>I</w:t>
      </w:r>
      <w:r w:rsidR="00C70019">
        <w:t>ncludes call to mainloop()</w:t>
      </w:r>
      <w:r w:rsidR="00200185">
        <w:t>.</w:t>
      </w:r>
    </w:p>
    <w:p w14:paraId="164A848E" w14:textId="77777777" w:rsidR="00C70019" w:rsidRDefault="00C70019" w:rsidP="00293EE7">
      <w:pPr>
        <w:pStyle w:val="CodeB"/>
      </w:pPr>
      <w:r>
        <w:t xml:space="preserve"> </w:t>
      </w:r>
    </w:p>
    <w:p w14:paraId="43CBF176" w14:textId="77777777" w:rsidR="00C70019" w:rsidRDefault="00B0291E" w:rsidP="00293EE7">
      <w:pPr>
        <w:pStyle w:val="CodeB"/>
      </w:pPr>
      <w:r w:rsidRPr="004D1B78">
        <w:rPr>
          <w:rStyle w:val="Wingdings"/>
        </w:rPr>
        <w:sym w:font="Wingdings" w:char="F093"/>
      </w:r>
      <w:r w:rsidR="00C70019">
        <w:t>if __name__ == '__main__':</w:t>
      </w:r>
    </w:p>
    <w:p w14:paraId="01FB065A" w14:textId="77777777" w:rsidR="00C70019" w:rsidRPr="00D261BD" w:rsidRDefault="000074D4" w:rsidP="001539D6">
      <w:pPr>
        <w:pStyle w:val="CodeC"/>
      </w:pPr>
      <w:r>
        <w:t xml:space="preserve">  </w:t>
      </w:r>
      <w:r w:rsidR="00C70019">
        <w:t>main()</w:t>
      </w:r>
    </w:p>
    <w:p w14:paraId="162F4CF1" w14:textId="77777777" w:rsidR="00C70019" w:rsidRDefault="00C70019" w:rsidP="00C70019">
      <w:pPr>
        <w:pStyle w:val="Listing"/>
      </w:pPr>
      <w:r>
        <w:t xml:space="preserve">Listing 7-9: </w:t>
      </w:r>
      <w:r w:rsidR="004D1B78">
        <w:t xml:space="preserve">Defines and calls the </w:t>
      </w:r>
      <w:proofErr w:type="gramStart"/>
      <w:r w:rsidR="004D1B78" w:rsidRPr="004D1B78">
        <w:rPr>
          <w:rStyle w:val="LiteralCaption"/>
        </w:rPr>
        <w:t>main(</w:t>
      </w:r>
      <w:proofErr w:type="gramEnd"/>
      <w:r w:rsidR="004D1B78" w:rsidRPr="004D1B78">
        <w:rPr>
          <w:rStyle w:val="LiteralCaption"/>
        </w:rPr>
        <w:t>)</w:t>
      </w:r>
      <w:r w:rsidR="004D1B78">
        <w:t xml:space="preserve"> function used to run the program</w:t>
      </w:r>
      <w:r>
        <w:t xml:space="preserve">, </w:t>
      </w:r>
      <w:r>
        <w:rPr>
          <w:rStyle w:val="EmphasisRevCaption"/>
        </w:rPr>
        <w:t>site_selector</w:t>
      </w:r>
      <w:r w:rsidRPr="00A031AC">
        <w:rPr>
          <w:rStyle w:val="EmphasisRevCaption"/>
        </w:rPr>
        <w:t>.py</w:t>
      </w:r>
      <w:r>
        <w:rPr>
          <w:rStyle w:val="EmphasisItalic"/>
        </w:rPr>
        <w:t xml:space="preserve"> </w:t>
      </w:r>
      <w:r>
        <w:t xml:space="preserve">(Part </w:t>
      </w:r>
      <w:r w:rsidR="004D1B78">
        <w:t>9</w:t>
      </w:r>
      <w:r>
        <w:t>)</w:t>
      </w:r>
    </w:p>
    <w:p w14:paraId="451CED92" w14:textId="3CBE0247" w:rsidR="00B2178C" w:rsidDel="00C84B04" w:rsidRDefault="00B2178C" w:rsidP="00572C78">
      <w:pPr>
        <w:pStyle w:val="Body"/>
        <w:rPr>
          <w:del w:id="456" w:author="Frances" w:date="2019-11-07T12:53:00Z"/>
        </w:rPr>
      </w:pPr>
      <w:r>
        <w:t xml:space="preserve">Start by instantiating an </w:t>
      </w:r>
      <w:r w:rsidRPr="00A17447">
        <w:rPr>
          <w:rStyle w:val="Literal"/>
        </w:rPr>
        <w:t>app</w:t>
      </w:r>
      <w:r>
        <w:t xml:space="preserve"> object from the </w:t>
      </w:r>
      <w:r w:rsidRPr="00B2178C">
        <w:rPr>
          <w:rStyle w:val="Literal"/>
        </w:rPr>
        <w:t>Search</w:t>
      </w:r>
      <w:r>
        <w:t xml:space="preserve"> class </w:t>
      </w:r>
      <w:r w:rsidRPr="004D1B78">
        <w:rPr>
          <w:rStyle w:val="Wingdings"/>
        </w:rPr>
        <w:sym w:font="Wingdings" w:char="F08C"/>
      </w:r>
      <w:r>
        <w:t xml:space="preserve">. Name it </w:t>
      </w:r>
      <w:r w:rsidRPr="00B2178C">
        <w:rPr>
          <w:rStyle w:val="Literal"/>
        </w:rPr>
        <w:t>670x335</w:t>
      </w:r>
      <w:r w:rsidRPr="00CC6C03">
        <w:rPr>
          <w:rPrChange w:id="457" w:author="Lee Vaughan" w:date="2019-11-10T15:16:00Z">
            <w:rPr>
              <w:rStyle w:val="Literal"/>
            </w:rPr>
          </w:rPrChange>
        </w:rPr>
        <w:t xml:space="preserve"> </w:t>
      </w:r>
      <w:r w:rsidRPr="00B2178C">
        <w:rPr>
          <w:rStyle w:val="Literal"/>
        </w:rPr>
        <w:t>km</w:t>
      </w:r>
      <w:r>
        <w:t xml:space="preserve"> to document the size of the rectangular regions being investigated.</w:t>
      </w:r>
      <w:ins w:id="458" w:author="Frances" w:date="2019-11-07T12:53:00Z">
        <w:r w:rsidR="00C84B04" w:rsidDel="00C84B04">
          <w:t xml:space="preserve"> </w:t>
        </w:r>
      </w:ins>
    </w:p>
    <w:p w14:paraId="01D2DC20" w14:textId="1F1734D8" w:rsidR="00B2178C" w:rsidRDefault="00B2178C" w:rsidP="00613C9B">
      <w:pPr>
        <w:pStyle w:val="Body"/>
      </w:pPr>
      <w:r>
        <w:t xml:space="preserve">Next, call the </w:t>
      </w:r>
      <w:r w:rsidRPr="00B2178C">
        <w:rPr>
          <w:rStyle w:val="Literal"/>
        </w:rPr>
        <w:t>Search</w:t>
      </w:r>
      <w:r>
        <w:t xml:space="preserve"> methods in order. Run the stats on the rectangles </w:t>
      </w:r>
      <w:r w:rsidRPr="004D1B78">
        <w:rPr>
          <w:rStyle w:val="Wingdings"/>
        </w:rPr>
        <w:sym w:font="Wingdings" w:char="F08D"/>
      </w:r>
      <w:r>
        <w:t xml:space="preserve"> </w:t>
      </w:r>
      <w:r w:rsidR="00402FC8">
        <w:t xml:space="preserve">and </w:t>
      </w:r>
      <w:r>
        <w:t xml:space="preserve">draw the quality control rectangles </w:t>
      </w:r>
      <w:r w:rsidRPr="004D1B78">
        <w:rPr>
          <w:rStyle w:val="Wingdings"/>
        </w:rPr>
        <w:sym w:font="Wingdings" w:char="F08E"/>
      </w:r>
      <w:r w:rsidR="00954173">
        <w:t>.</w:t>
      </w:r>
      <w:r>
        <w:t xml:space="preserve"> </w:t>
      </w:r>
      <w:r w:rsidR="00954173">
        <w:t>S</w:t>
      </w:r>
      <w:r>
        <w:t xml:space="preserve">ort the statistics from smallest to largest </w:t>
      </w:r>
      <w:r w:rsidRPr="004D1B78">
        <w:rPr>
          <w:rStyle w:val="Wingdings"/>
        </w:rPr>
        <w:sym w:font="Wingdings" w:char="F08F"/>
      </w:r>
      <w:r>
        <w:t xml:space="preserve">, </w:t>
      </w:r>
      <w:r w:rsidR="00954173">
        <w:t xml:space="preserve">then </w:t>
      </w:r>
      <w:r>
        <w:t xml:space="preserve">draw the rectangles </w:t>
      </w:r>
      <w:r w:rsidR="00954173">
        <w:t>with the best</w:t>
      </w:r>
      <w:r>
        <w:t xml:space="preserve"> peak-to-valley and standard deviation</w:t>
      </w:r>
      <w:r w:rsidR="00954173">
        <w:t xml:space="preserve"> stats </w:t>
      </w:r>
      <w:r w:rsidR="00954173" w:rsidRPr="004D1B78">
        <w:rPr>
          <w:rStyle w:val="Wingdings"/>
        </w:rPr>
        <w:sym w:font="Wingdings" w:char="F090"/>
      </w:r>
      <w:r w:rsidR="00954173">
        <w:t>. S</w:t>
      </w:r>
      <w:r w:rsidR="00B0291E">
        <w:t xml:space="preserve">how the results </w:t>
      </w:r>
      <w:r w:rsidR="00B0291E" w:rsidRPr="004D1B78">
        <w:rPr>
          <w:rStyle w:val="Wingdings"/>
        </w:rPr>
        <w:sym w:font="Wingdings" w:char="F091"/>
      </w:r>
      <w:r w:rsidR="00954173">
        <w:t xml:space="preserve"> and</w:t>
      </w:r>
      <w:r w:rsidR="00B0291E">
        <w:t xml:space="preserve"> </w:t>
      </w:r>
      <w:r w:rsidR="00954173">
        <w:t>f</w:t>
      </w:r>
      <w:r w:rsidR="00B0291E">
        <w:t xml:space="preserve">inish the function by making the final summary display </w:t>
      </w:r>
      <w:r w:rsidR="00B0291E" w:rsidRPr="004D1B78">
        <w:rPr>
          <w:rStyle w:val="Wingdings"/>
        </w:rPr>
        <w:sym w:font="Wingdings" w:char="F092"/>
      </w:r>
      <w:r w:rsidR="00B0291E">
        <w:t>.</w:t>
      </w:r>
      <w:r>
        <w:t xml:space="preserve"> </w:t>
      </w:r>
    </w:p>
    <w:p w14:paraId="11536230" w14:textId="77777777" w:rsidR="00C274FF" w:rsidRDefault="00B0291E" w:rsidP="00613C9B">
      <w:pPr>
        <w:pStyle w:val="Body"/>
      </w:pPr>
      <w:r>
        <w:t xml:space="preserve">Back in the global space, add the code that lets the program run as an imported module or in stand-alone mode </w:t>
      </w:r>
      <w:r w:rsidRPr="004D1B78">
        <w:rPr>
          <w:rStyle w:val="Wingdings"/>
        </w:rPr>
        <w:sym w:font="Wingdings" w:char="F093"/>
      </w:r>
      <w:r>
        <w:t>.</w:t>
      </w:r>
      <w:r w:rsidR="00C274FF">
        <w:t xml:space="preserve"> </w:t>
      </w:r>
    </w:p>
    <w:p w14:paraId="46EA8582" w14:textId="0075899F" w:rsidR="00C274FF" w:rsidRDefault="00C274FF" w:rsidP="00613C9B">
      <w:pPr>
        <w:pStyle w:val="Body"/>
      </w:pPr>
      <w:r>
        <w:t>Figure 7-</w:t>
      </w:r>
      <w:r w:rsidR="00F63607">
        <w:t>16</w:t>
      </w:r>
      <w:r>
        <w:t xml:space="preserve"> is the final display</w:t>
      </w:r>
      <w:r w:rsidR="00402FC8">
        <w:t>. It includes</w:t>
      </w:r>
      <w:r>
        <w:t xml:space="preserve"> the </w:t>
      </w:r>
      <w:r w:rsidR="00200185">
        <w:t>high-graded</w:t>
      </w:r>
      <w:r>
        <w:t xml:space="preserve"> rectangles and the summary statistics sorted </w:t>
      </w:r>
      <w:r w:rsidR="00402FC8">
        <w:t>based on</w:t>
      </w:r>
      <w:r>
        <w:t xml:space="preserve"> standard deviation. </w:t>
      </w:r>
    </w:p>
    <w:p w14:paraId="2E10B44E" w14:textId="77777777" w:rsidR="00C274FF" w:rsidRPr="00EB24EE" w:rsidRDefault="00BF6C0C" w:rsidP="00477377">
      <w:pPr>
        <w:pStyle w:val="BodyFirst"/>
      </w:pPr>
      <w:r>
        <w:rPr>
          <w:noProof/>
        </w:rPr>
        <w:lastRenderedPageBreak/>
        <w:drawing>
          <wp:inline distT="0" distB="0" distL="0" distR="0" wp14:anchorId="1D781D3E" wp14:editId="2406A353">
            <wp:extent cx="6232117" cy="4036115"/>
            <wp:effectExtent l="19050" t="19050" r="1651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grayscl/>
                    </a:blip>
                    <a:stretch>
                      <a:fillRect/>
                    </a:stretch>
                  </pic:blipFill>
                  <pic:spPr>
                    <a:xfrm>
                      <a:off x="0" y="0"/>
                      <a:ext cx="6234129" cy="4037418"/>
                    </a:xfrm>
                    <a:prstGeom prst="rect">
                      <a:avLst/>
                    </a:prstGeom>
                    <a:ln>
                      <a:solidFill>
                        <a:schemeClr val="tx1"/>
                      </a:solidFill>
                    </a:ln>
                  </pic:spPr>
                </pic:pic>
              </a:graphicData>
            </a:graphic>
          </wp:inline>
        </w:drawing>
      </w:r>
    </w:p>
    <w:p w14:paraId="51E1D346" w14:textId="77777777" w:rsidR="00B0291E" w:rsidRDefault="00C274FF" w:rsidP="00515273">
      <w:pPr>
        <w:pStyle w:val="Caption"/>
      </w:pPr>
      <w:r>
        <w:t>Figure 7-</w:t>
      </w:r>
      <w:r w:rsidR="00F63607">
        <w:t>16</w:t>
      </w:r>
      <w:r>
        <w:t>: Final display with high-graded rectangles and summary statistics</w:t>
      </w:r>
      <w:r w:rsidR="00F63607">
        <w:t xml:space="preserve"> sorted by standard deviation</w:t>
      </w:r>
    </w:p>
    <w:p w14:paraId="5F731472" w14:textId="77777777" w:rsidR="00B2178C" w:rsidRDefault="00777B4E" w:rsidP="00777B4E">
      <w:pPr>
        <w:pStyle w:val="HeadB"/>
      </w:pPr>
      <w:bookmarkStart w:id="459" w:name="_Toc23926146"/>
      <w:r>
        <w:t>Results</w:t>
      </w:r>
      <w:bookmarkEnd w:id="459"/>
    </w:p>
    <w:p w14:paraId="5CE44875" w14:textId="7719EDE6" w:rsidR="00F63607" w:rsidRDefault="00BB2D2C" w:rsidP="00477377">
      <w:pPr>
        <w:pStyle w:val="BodyFirst"/>
      </w:pPr>
      <w:r>
        <w:t xml:space="preserve">After </w:t>
      </w:r>
      <w:r w:rsidR="00384D5D">
        <w:t xml:space="preserve">you’ve </w:t>
      </w:r>
      <w:r>
        <w:t>ma</w:t>
      </w:r>
      <w:r w:rsidR="00384D5D">
        <w:t>de</w:t>
      </w:r>
      <w:r>
        <w:t xml:space="preserve"> the final display, the first thing you </w:t>
      </w:r>
      <w:r w:rsidR="00384D5D">
        <w:t>should</w:t>
      </w:r>
      <w:r>
        <w:t xml:space="preserve"> do is perform a sanity check. </w:t>
      </w:r>
      <w:r w:rsidR="00F63607">
        <w:t xml:space="preserve">Make sure </w:t>
      </w:r>
      <w:r w:rsidR="00384D5D">
        <w:t xml:space="preserve">that </w:t>
      </w:r>
      <w:r w:rsidR="00F63607">
        <w:t>t</w:t>
      </w:r>
      <w:r>
        <w:t xml:space="preserve">he rectangles are within the </w:t>
      </w:r>
      <w:r w:rsidR="00384D5D">
        <w:t xml:space="preserve">allowed </w:t>
      </w:r>
      <w:r>
        <w:t>latitude and elevation limits</w:t>
      </w:r>
      <w:r w:rsidR="00384D5D">
        <w:t>,</w:t>
      </w:r>
      <w:r>
        <w:t xml:space="preserve"> and</w:t>
      </w:r>
      <w:r w:rsidR="00F63607">
        <w:t xml:space="preserve"> </w:t>
      </w:r>
      <w:r w:rsidR="00384D5D">
        <w:t xml:space="preserve">that they </w:t>
      </w:r>
      <w:r>
        <w:t xml:space="preserve">appear to be in smooth terrain. </w:t>
      </w:r>
      <w:r w:rsidR="00C274FF">
        <w:t>Likewise, t</w:t>
      </w:r>
      <w:r w:rsidR="00EB24EE">
        <w:t xml:space="preserve">he </w:t>
      </w:r>
      <w:del w:id="460" w:author="Lee Vaughan" w:date="2019-11-10T10:21:00Z">
        <w:r w:rsidR="00EB24EE" w:rsidDel="00B8384B">
          <w:delText xml:space="preserve">output </w:delText>
        </w:r>
      </w:del>
      <w:ins w:id="461" w:author="Lee Vaughan" w:date="2019-11-10T10:21:00Z">
        <w:r w:rsidR="00B8384B">
          <w:t xml:space="preserve">rectangles based on </w:t>
        </w:r>
      </w:ins>
      <w:del w:id="462" w:author="Lee Vaughan" w:date="2019-11-10T10:21:00Z">
        <w:r w:rsidR="00EB24EE" w:rsidDel="00B8384B">
          <w:delText xml:space="preserve">for </w:delText>
        </w:r>
      </w:del>
      <w:r w:rsidR="00EB24EE">
        <w:t>the peak-to-valley and standard deviation statistics</w:t>
      </w:r>
      <w:r w:rsidR="00C274FF">
        <w:t xml:space="preserve">, </w:t>
      </w:r>
      <w:r w:rsidR="00EB24EE">
        <w:t>shown in Figures 7-</w:t>
      </w:r>
      <w:r w:rsidR="00F63607">
        <w:t>14</w:t>
      </w:r>
      <w:r w:rsidR="00EB24EE">
        <w:t xml:space="preserve"> and 7-</w:t>
      </w:r>
      <w:r w:rsidR="00F63607">
        <w:t>15</w:t>
      </w:r>
      <w:r w:rsidR="00EB24EE">
        <w:t>, respectively</w:t>
      </w:r>
      <w:r w:rsidR="00C274FF">
        <w:t xml:space="preserve">, </w:t>
      </w:r>
      <w:r w:rsidR="00F63607">
        <w:t xml:space="preserve">should </w:t>
      </w:r>
      <w:r w:rsidR="00C274FF">
        <w:t xml:space="preserve">match the constraints and </w:t>
      </w:r>
      <w:del w:id="463" w:author="Lee Vaughan" w:date="2019-11-10T10:22:00Z">
        <w:r w:rsidR="00C274FF" w:rsidDel="00B8384B">
          <w:delText xml:space="preserve">broadly </w:delText>
        </w:r>
      </w:del>
      <w:ins w:id="464" w:author="Lee Vaughan" w:date="2019-11-10T10:22:00Z">
        <w:r w:rsidR="00B8384B">
          <w:t>mostly</w:t>
        </w:r>
        <w:r w:rsidR="00B8384B">
          <w:t xml:space="preserve"> </w:t>
        </w:r>
      </w:ins>
      <w:ins w:id="465" w:author="Lee Vaughan" w:date="2019-11-10T10:21:00Z">
        <w:r w:rsidR="00B8384B">
          <w:t>p</w:t>
        </w:r>
      </w:ins>
      <w:ins w:id="466" w:author="Lee Vaughan" w:date="2019-11-10T10:22:00Z">
        <w:r w:rsidR="00B8384B">
          <w:t>ick the same rectangles</w:t>
        </w:r>
      </w:ins>
      <w:commentRangeStart w:id="467"/>
      <w:del w:id="468" w:author="Lee Vaughan" w:date="2019-11-10T10:22:00Z">
        <w:r w:rsidR="001A6A67" w:rsidDel="00B8384B">
          <w:delText>agree</w:delText>
        </w:r>
      </w:del>
      <w:commentRangeEnd w:id="467"/>
      <w:r w:rsidR="00384D5D">
        <w:rPr>
          <w:rStyle w:val="CommentReference"/>
          <w:rFonts w:asciiTheme="minorHAnsi" w:eastAsiaTheme="minorHAnsi" w:hAnsiTheme="minorHAnsi" w:cstheme="minorBidi"/>
        </w:rPr>
        <w:commentReference w:id="467"/>
      </w:r>
      <w:r w:rsidR="00EB24EE">
        <w:t>.</w:t>
      </w:r>
      <w:r w:rsidR="001A6A67">
        <w:t xml:space="preserve"> </w:t>
      </w:r>
    </w:p>
    <w:p w14:paraId="3CBC91B0" w14:textId="40EFF383" w:rsidR="00EB24EE" w:rsidRDefault="00F63607" w:rsidP="00613C9B">
      <w:pPr>
        <w:pStyle w:val="Body"/>
      </w:pPr>
      <w:del w:id="469" w:author="Lee Vaughan" w:date="2019-11-10T10:24:00Z">
        <w:r w:rsidDel="005B7DA0">
          <w:delText>I</w:delText>
        </w:r>
        <w:r w:rsidR="00EB24EE" w:rsidDel="005B7DA0">
          <w:delText>f you look carefully, you’ll notice that</w:delText>
        </w:r>
      </w:del>
      <w:ins w:id="470" w:author="Lee Vaughan" w:date="2019-11-10T10:24:00Z">
        <w:r w:rsidR="005B7DA0">
          <w:t>As noted previously,</w:t>
        </w:r>
      </w:ins>
      <w:r w:rsidR="00EB24EE">
        <w:t xml:space="preserve"> the rectangles in </w:t>
      </w:r>
      <w:r w:rsidR="00200185">
        <w:t xml:space="preserve">Figures 7-14 and 7-15 </w:t>
      </w:r>
      <w:r w:rsidR="00EB24EE">
        <w:t xml:space="preserve">don’t perfectly overlap. That’s because you’re using two different metrics for smoothness. One thing you can be sure of, though, is that the rectangles that </w:t>
      </w:r>
      <w:r w:rsidR="00384D5D">
        <w:t xml:space="preserve">do </w:t>
      </w:r>
      <w:r w:rsidR="00EB24EE">
        <w:t xml:space="preserve">overlap will be the smoothest </w:t>
      </w:r>
      <w:r w:rsidR="00384D5D">
        <w:t>of all the rectangles</w:t>
      </w:r>
      <w:r w:rsidR="00EB24EE">
        <w:t>.</w:t>
      </w:r>
    </w:p>
    <w:p w14:paraId="292DD6F8" w14:textId="4C382BD0" w:rsidR="007D342E" w:rsidRDefault="001A6A67" w:rsidP="00613C9B">
      <w:pPr>
        <w:pStyle w:val="Body"/>
      </w:pPr>
      <w:r>
        <w:t>While a</w:t>
      </w:r>
      <w:r w:rsidR="00BA52C6">
        <w:t>ll the rectangle locations look reasonable</w:t>
      </w:r>
      <w:r w:rsidR="00200185">
        <w:t xml:space="preserve"> in the final display</w:t>
      </w:r>
      <w:r w:rsidR="00BA52C6">
        <w:t xml:space="preserve">, </w:t>
      </w:r>
      <w:r w:rsidR="00544B2F">
        <w:t xml:space="preserve">the </w:t>
      </w:r>
      <w:r w:rsidR="00A17447">
        <w:t>concentration</w:t>
      </w:r>
      <w:r w:rsidR="00544B2F">
        <w:t xml:space="preserve"> of rectangles on the far west side of the map is </w:t>
      </w:r>
      <w:r>
        <w:t xml:space="preserve">particularly </w:t>
      </w:r>
      <w:r w:rsidR="00544B2F">
        <w:t xml:space="preserve">encouraging. This is the smoothest terrain in the </w:t>
      </w:r>
      <w:r w:rsidR="006E2CAB">
        <w:t>search area</w:t>
      </w:r>
      <w:ins w:id="471" w:author="Lee Vaughan" w:date="2019-11-10T10:25:00Z">
        <w:r w:rsidR="000A4E3E">
          <w:t xml:space="preserve"> </w:t>
        </w:r>
        <w:r w:rsidR="000A4E3E">
          <w:t>(Figure 7-17)</w:t>
        </w:r>
      </w:ins>
      <w:r w:rsidR="00544B2F">
        <w:t>, and your program clearly recognized it</w:t>
      </w:r>
      <w:del w:id="472" w:author="Lee Vaughan" w:date="2019-11-10T10:24:00Z">
        <w:r w:rsidR="007D342E" w:rsidDel="000A4E3E">
          <w:delText xml:space="preserve"> (Figure 7-</w:delText>
        </w:r>
        <w:commentRangeStart w:id="473"/>
        <w:r w:rsidR="00F63607" w:rsidDel="000A4E3E">
          <w:delText>17</w:delText>
        </w:r>
      </w:del>
      <w:commentRangeEnd w:id="473"/>
      <w:r w:rsidR="000A4E3E">
        <w:rPr>
          <w:rStyle w:val="CommentReference"/>
          <w:rFonts w:eastAsiaTheme="minorHAnsi"/>
        </w:rPr>
        <w:commentReference w:id="473"/>
      </w:r>
      <w:del w:id="474" w:author="Lee Vaughan" w:date="2019-11-10T10:24:00Z">
        <w:r w:rsidR="007D342E" w:rsidDel="000A4E3E">
          <w:delText>)</w:delText>
        </w:r>
      </w:del>
      <w:r w:rsidR="00544B2F">
        <w:t>.</w:t>
      </w:r>
    </w:p>
    <w:p w14:paraId="5E9CAD40" w14:textId="77777777" w:rsidR="007D342E" w:rsidRDefault="007D342E" w:rsidP="00477377">
      <w:pPr>
        <w:pStyle w:val="BodyFirst"/>
      </w:pPr>
      <w:r>
        <w:rPr>
          <w:noProof/>
        </w:rPr>
        <w:lastRenderedPageBreak/>
        <w:drawing>
          <wp:inline distT="0" distB="0" distL="0" distR="0" wp14:anchorId="2DB46BCA" wp14:editId="7D97E68B">
            <wp:extent cx="4742829" cy="25580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grayscl/>
                    </a:blip>
                    <a:stretch>
                      <a:fillRect/>
                    </a:stretch>
                  </pic:blipFill>
                  <pic:spPr>
                    <a:xfrm>
                      <a:off x="0" y="0"/>
                      <a:ext cx="4758698" cy="2566564"/>
                    </a:xfrm>
                    <a:prstGeom prst="rect">
                      <a:avLst/>
                    </a:prstGeom>
                  </pic:spPr>
                </pic:pic>
              </a:graphicData>
            </a:graphic>
          </wp:inline>
        </w:drawing>
      </w:r>
    </w:p>
    <w:p w14:paraId="3BAF6331" w14:textId="77777777" w:rsidR="00544B2F" w:rsidRDefault="007D342E" w:rsidP="00515273">
      <w:pPr>
        <w:pStyle w:val="Caption"/>
      </w:pPr>
      <w:r>
        <w:t>Figure 7-</w:t>
      </w:r>
      <w:r w:rsidR="00F63607">
        <w:t>17</w:t>
      </w:r>
      <w:r>
        <w:t xml:space="preserve">: </w:t>
      </w:r>
      <w:r w:rsidR="00F63607">
        <w:t>The v</w:t>
      </w:r>
      <w:r w:rsidR="001A6A67">
        <w:t>ery s</w:t>
      </w:r>
      <w:r>
        <w:t>mooth terrain west of the Olympus Mons lava fields</w:t>
      </w:r>
      <w:r w:rsidR="000B2D73">
        <w:t xml:space="preserve"> </w:t>
      </w:r>
    </w:p>
    <w:p w14:paraId="527D1AB4" w14:textId="77777777" w:rsidR="00155DB5" w:rsidRDefault="00CD0471" w:rsidP="00613C9B">
      <w:pPr>
        <w:pStyle w:val="Body"/>
      </w:pPr>
      <w:r>
        <w:t xml:space="preserve">This project focused on safety concerns, but </w:t>
      </w:r>
      <w:r w:rsidR="00BA2331">
        <w:t xml:space="preserve">scientific objectives drive site selection for </w:t>
      </w:r>
      <w:r>
        <w:t>most</w:t>
      </w:r>
      <w:r w:rsidR="00F63607">
        <w:t xml:space="preserve"> </w:t>
      </w:r>
      <w:r w:rsidR="00BA2331">
        <w:t>missions</w:t>
      </w:r>
      <w:r>
        <w:t xml:space="preserve">. In the </w:t>
      </w:r>
      <w:r w:rsidR="002410A3">
        <w:t>practice</w:t>
      </w:r>
      <w:r>
        <w:t xml:space="preserve"> projects at the end of the chapter, you’ll get a chance to incorporate </w:t>
      </w:r>
      <w:r w:rsidR="00933B7C">
        <w:t>an additional constraint—geology—into the site selection equation.</w:t>
      </w:r>
    </w:p>
    <w:p w14:paraId="2476454E" w14:textId="445238F2" w:rsidR="00B1738A" w:rsidRDefault="00B1738A" w:rsidP="00B1738A">
      <w:pPr>
        <w:pStyle w:val="HeadB"/>
      </w:pPr>
      <w:bookmarkStart w:id="475" w:name="_Toc23926147"/>
      <w:r>
        <w:t>Summary</w:t>
      </w:r>
      <w:bookmarkEnd w:id="475"/>
    </w:p>
    <w:p w14:paraId="684D99F9" w14:textId="77777777" w:rsidR="00B1738A" w:rsidRDefault="00B1738A" w:rsidP="00477377">
      <w:pPr>
        <w:pStyle w:val="BodyFirst"/>
      </w:pPr>
      <w:r>
        <w:t xml:space="preserve">In this chapter, you used Python, OpenCV, the Python Imaging Library, </w:t>
      </w:r>
      <w:r w:rsidRPr="0029459A">
        <w:rPr>
          <w:rStyle w:val="Literal"/>
        </w:rPr>
        <w:t>NumPy</w:t>
      </w:r>
      <w:r>
        <w:t xml:space="preserve">, and </w:t>
      </w:r>
      <w:proofErr w:type="spellStart"/>
      <w:r w:rsidRPr="0029459A">
        <w:rPr>
          <w:rStyle w:val="Literal"/>
        </w:rPr>
        <w:t>tkinter</w:t>
      </w:r>
      <w:proofErr w:type="spellEnd"/>
      <w:r>
        <w:t xml:space="preserve"> to load, analyze, and display an image. Because OpenCV treats images as </w:t>
      </w:r>
      <w:r w:rsidRPr="0029459A">
        <w:rPr>
          <w:rStyle w:val="Literal"/>
        </w:rPr>
        <w:t>NumPy</w:t>
      </w:r>
      <w:r>
        <w:t xml:space="preserve"> arrays, you can easily </w:t>
      </w:r>
      <w:r w:rsidR="000B2D73">
        <w:t>extract information from</w:t>
      </w:r>
      <w:r>
        <w:t xml:space="preserve"> parts of an imag</w:t>
      </w:r>
      <w:r w:rsidR="000B2D73">
        <w:t>e and evaluate it with Python’s many scientific libraries.</w:t>
      </w:r>
    </w:p>
    <w:p w14:paraId="0418E118" w14:textId="657EA65E" w:rsidR="00CD0471" w:rsidRPr="00297558" w:rsidRDefault="00CD0471" w:rsidP="00613C9B">
      <w:pPr>
        <w:pStyle w:val="Body"/>
      </w:pPr>
      <w:r>
        <w:t xml:space="preserve">The dataset you used was quick to download and fast to run. </w:t>
      </w:r>
      <w:r w:rsidR="00CB7749">
        <w:t>While a</w:t>
      </w:r>
      <w:r>
        <w:t xml:space="preserve"> real intern would</w:t>
      </w:r>
      <w:r w:rsidR="00B6189D">
        <w:t>’</w:t>
      </w:r>
      <w:r>
        <w:t>ve used a larger and more rigorous dataset</w:t>
      </w:r>
      <w:r w:rsidR="00CB7749">
        <w:t>, such as one</w:t>
      </w:r>
      <w:r>
        <w:t xml:space="preserve"> comprised of </w:t>
      </w:r>
      <w:ins w:id="476" w:author="Lee Vaughan" w:date="2019-11-10T15:21:00Z">
        <w:r w:rsidR="00140D98">
          <w:t xml:space="preserve">millions of </w:t>
        </w:r>
      </w:ins>
      <w:r>
        <w:t>actual elevation measurements</w:t>
      </w:r>
      <w:r w:rsidR="00B6189D">
        <w:t>,</w:t>
      </w:r>
      <w:r w:rsidR="00CB7749">
        <w:t xml:space="preserve"> </w:t>
      </w:r>
      <w:r>
        <w:t>you got to see how the process works with little effort and very reasonable results.</w:t>
      </w:r>
    </w:p>
    <w:p w14:paraId="497FFDF4" w14:textId="00135CF9" w:rsidR="00114AA7" w:rsidRDefault="004353AC" w:rsidP="0032674D">
      <w:pPr>
        <w:pStyle w:val="HeadA"/>
      </w:pPr>
      <w:bookmarkStart w:id="477" w:name="_Toc23926148"/>
      <w:r w:rsidRPr="00C55A83">
        <w:t>Further</w:t>
      </w:r>
      <w:r>
        <w:t xml:space="preserve"> Reading</w:t>
      </w:r>
      <w:bookmarkEnd w:id="477"/>
    </w:p>
    <w:p w14:paraId="4E3E683C" w14:textId="77CD8D30" w:rsidR="000270E5" w:rsidRPr="000270E5" w:rsidRDefault="000270E5" w:rsidP="00477377">
      <w:pPr>
        <w:pStyle w:val="BodyFirst"/>
        <w:rPr>
          <w:rFonts w:eastAsia="Wingdings"/>
        </w:rPr>
      </w:pPr>
      <w:r>
        <w:rPr>
          <w:rFonts w:eastAsia="Wingdings"/>
        </w:rPr>
        <w:t xml:space="preserve">The Jet Propulsion Laboratory has several short and fun videos about landing on Mars. </w:t>
      </w:r>
      <w:r w:rsidR="00384D5D">
        <w:rPr>
          <w:rFonts w:eastAsia="Wingdings"/>
        </w:rPr>
        <w:t>Find them with</w:t>
      </w:r>
      <w:r>
        <w:rPr>
          <w:rFonts w:eastAsia="Wingdings"/>
        </w:rPr>
        <w:t xml:space="preserve"> an online search for “Mars in a Minute: How Do You Choose a Landing Site?”</w:t>
      </w:r>
      <w:r w:rsidR="002A44C1">
        <w:rPr>
          <w:rFonts w:eastAsia="Wingdings"/>
        </w:rPr>
        <w:t xml:space="preserve">, “Mars in a Minute: How Do You Get to Mars?”, </w:t>
      </w:r>
      <w:r>
        <w:rPr>
          <w:rFonts w:eastAsia="Wingdings"/>
        </w:rPr>
        <w:t>and “Mars in a Minute: How Do You Land on Mars?”</w:t>
      </w:r>
    </w:p>
    <w:p w14:paraId="4B31A388" w14:textId="77777777" w:rsidR="007B3B16" w:rsidRDefault="00B00CC4" w:rsidP="00613C9B">
      <w:pPr>
        <w:pStyle w:val="Body"/>
        <w:rPr>
          <w:rFonts w:eastAsia="Wingdings"/>
        </w:rPr>
      </w:pPr>
      <w:r>
        <w:rPr>
          <w:rStyle w:val="EmphasisItalic"/>
        </w:rPr>
        <w:t>Mapping Mars: Science, Imagination, and the Birth of a World</w:t>
      </w:r>
      <w:r w:rsidR="002D67F3">
        <w:rPr>
          <w:rFonts w:eastAsia="Wingdings"/>
        </w:rPr>
        <w:t xml:space="preserve"> (</w:t>
      </w:r>
      <w:r>
        <w:rPr>
          <w:rFonts w:eastAsia="Wingdings"/>
        </w:rPr>
        <w:t>Picador, 2002</w:t>
      </w:r>
      <w:r w:rsidR="0032512D">
        <w:rPr>
          <w:rFonts w:eastAsia="Wingdings"/>
        </w:rPr>
        <w:t xml:space="preserve">) </w:t>
      </w:r>
      <w:r w:rsidR="002D67F3">
        <w:rPr>
          <w:rFonts w:eastAsia="Wingdings"/>
        </w:rPr>
        <w:t xml:space="preserve">by </w:t>
      </w:r>
      <w:r>
        <w:rPr>
          <w:rFonts w:eastAsia="Wingdings"/>
        </w:rPr>
        <w:t>Oliver Morton</w:t>
      </w:r>
      <w:r w:rsidR="00E46CA0">
        <w:rPr>
          <w:rFonts w:eastAsia="Wingdings"/>
        </w:rPr>
        <w:t>,</w:t>
      </w:r>
      <w:r>
        <w:rPr>
          <w:rFonts w:eastAsia="Wingdings"/>
        </w:rPr>
        <w:t xml:space="preserve"> tells the story of the contemporary exploration of Mars</w:t>
      </w:r>
      <w:del w:id="478" w:author="Lee Vaughan" w:date="2019-11-10T09:54:00Z">
        <w:r w:rsidDel="00FD2317">
          <w:rPr>
            <w:rFonts w:eastAsia="Wingdings"/>
          </w:rPr>
          <w:delText xml:space="preserve"> </w:delText>
        </w:r>
        <w:commentRangeStart w:id="479"/>
        <w:r w:rsidDel="00FD2317">
          <w:rPr>
            <w:rFonts w:eastAsia="Wingdings"/>
          </w:rPr>
          <w:delText>by inst</w:delText>
        </w:r>
      </w:del>
      <w:del w:id="480" w:author="Lee Vaughan" w:date="2019-11-10T09:53:00Z">
        <w:r w:rsidDel="00FD2317">
          <w:rPr>
            <w:rFonts w:eastAsia="Wingdings"/>
          </w:rPr>
          <w:delText>ruments</w:delText>
        </w:r>
      </w:del>
      <w:commentRangeEnd w:id="479"/>
      <w:r w:rsidR="00384D5D">
        <w:rPr>
          <w:rStyle w:val="CommentReference"/>
          <w:rFonts w:asciiTheme="minorHAnsi" w:eastAsiaTheme="minorHAnsi" w:hAnsiTheme="minorHAnsi" w:cstheme="minorBidi"/>
        </w:rPr>
        <w:commentReference w:id="479"/>
      </w:r>
      <w:r>
        <w:rPr>
          <w:rFonts w:eastAsia="Wingdings"/>
        </w:rPr>
        <w:t>, including the creation of the MOLA map.</w:t>
      </w:r>
      <w:r w:rsidR="00E46CA0">
        <w:rPr>
          <w:rFonts w:eastAsia="Wingdings"/>
        </w:rPr>
        <w:t xml:space="preserve"> </w:t>
      </w:r>
    </w:p>
    <w:p w14:paraId="4A5B7B29" w14:textId="77777777" w:rsidR="00264886" w:rsidRDefault="00264886" w:rsidP="00613C9B">
      <w:pPr>
        <w:pStyle w:val="Body"/>
        <w:rPr>
          <w:rFonts w:eastAsia="Wingdings"/>
        </w:rPr>
      </w:pPr>
      <w:r w:rsidRPr="00264886">
        <w:rPr>
          <w:rStyle w:val="EmphasisItalic"/>
        </w:rPr>
        <w:t>The Atlas of Mars: Mapping its Geography and Geology</w:t>
      </w:r>
      <w:r>
        <w:rPr>
          <w:rFonts w:eastAsia="Wingdings"/>
        </w:rPr>
        <w:t xml:space="preserve"> (Cambridge University Press, 2019) by Kenneth Coles, Kenneth Tanaka, and Philip Christensen, is a spectacular all-purpose reference atlas of </w:t>
      </w:r>
      <w:r>
        <w:rPr>
          <w:rFonts w:eastAsia="Wingdings"/>
        </w:rPr>
        <w:lastRenderedPageBreak/>
        <w:t xml:space="preserve">Mars that includes maps of topography, geology, mineralogy, thermal properties, near-surface water-ice, and more. </w:t>
      </w:r>
    </w:p>
    <w:p w14:paraId="3290BD2C" w14:textId="77777777" w:rsidR="00680291" w:rsidRDefault="00680291" w:rsidP="00613C9B">
      <w:pPr>
        <w:pStyle w:val="Body"/>
        <w:rPr>
          <w:rFonts w:eastAsia="Wingdings"/>
        </w:rPr>
      </w:pPr>
      <w:r>
        <w:rPr>
          <w:rFonts w:eastAsia="Wingdings"/>
        </w:rPr>
        <w:t xml:space="preserve">The data page for the MOLA map used in Project 10 can be found at </w:t>
      </w:r>
      <w:r w:rsidR="007E6A2A" w:rsidRPr="00384D5D">
        <w:rPr>
          <w:rStyle w:val="EmphasisItalic"/>
          <w:rPrChange w:id="481" w:author="Frances" w:date="2019-11-07T13:08:00Z">
            <w:rPr/>
          </w:rPrChange>
        </w:rPr>
        <w:fldChar w:fldCharType="begin"/>
      </w:r>
      <w:r w:rsidR="007E6A2A" w:rsidRPr="00384D5D">
        <w:rPr>
          <w:rStyle w:val="EmphasisItalic"/>
          <w:rPrChange w:id="482" w:author="Frances" w:date="2019-11-07T13:08:00Z">
            <w:rPr/>
          </w:rPrChange>
        </w:rPr>
        <w:instrText>HYPERLINK "https://astrogeology.usgs.gov/search/map/Mars/GlobalSurveyor/MOLA/Mars_MGS_MOLA_DEM_mosaic_global_463m"</w:instrText>
      </w:r>
      <w:r w:rsidR="007E6A2A" w:rsidRPr="00384D5D">
        <w:rPr>
          <w:rStyle w:val="EmphasisItalic"/>
          <w:rPrChange w:id="483" w:author="Frances" w:date="2019-11-07T13:08:00Z">
            <w:rPr/>
          </w:rPrChange>
        </w:rPr>
        <w:fldChar w:fldCharType="separate"/>
      </w:r>
      <w:r w:rsidRPr="00384D5D">
        <w:rPr>
          <w:rStyle w:val="EmphasisItalic"/>
          <w:rFonts w:eastAsia="Wingdings"/>
          <w:rPrChange w:id="484" w:author="Frances" w:date="2019-11-07T13:08:00Z">
            <w:rPr>
              <w:rStyle w:val="Hyperlink"/>
              <w:rFonts w:eastAsia="Wingdings"/>
            </w:rPr>
          </w:rPrChange>
        </w:rPr>
        <w:t>https://astrogeology.usgs.gov/search/map/Mars/GlobalSurveyor/MOLA/Mars_MGS_MOLA_DEM_mosaic_global_463m</w:t>
      </w:r>
      <w:r w:rsidR="007E6A2A" w:rsidRPr="00384D5D">
        <w:rPr>
          <w:rStyle w:val="EmphasisItalic"/>
          <w:rPrChange w:id="485" w:author="Frances" w:date="2019-11-07T13:08:00Z">
            <w:rPr/>
          </w:rPrChange>
        </w:rPr>
        <w:fldChar w:fldCharType="end"/>
      </w:r>
      <w:r>
        <w:rPr>
          <w:rFonts w:eastAsia="Wingdings"/>
        </w:rPr>
        <w:t>.</w:t>
      </w:r>
    </w:p>
    <w:p w14:paraId="75B5FC53" w14:textId="77777777" w:rsidR="005943A8" w:rsidRDefault="00861A96" w:rsidP="00613C9B">
      <w:pPr>
        <w:pStyle w:val="Body"/>
        <w:rPr>
          <w:rFonts w:eastAsia="Wingdings"/>
        </w:rPr>
      </w:pPr>
      <w:r>
        <w:rPr>
          <w:rFonts w:eastAsia="Wingdings"/>
        </w:rPr>
        <w:t xml:space="preserve">Detailed Martian datasets can be found at the </w:t>
      </w:r>
      <w:r w:rsidRPr="00861A96">
        <w:rPr>
          <w:rStyle w:val="EmphasisItalic"/>
        </w:rPr>
        <w:t>Mars Orbital Data Explorer</w:t>
      </w:r>
      <w:r>
        <w:rPr>
          <w:rFonts w:eastAsia="Wingdings"/>
        </w:rPr>
        <w:t xml:space="preserve"> site produced by the </w:t>
      </w:r>
      <w:r w:rsidRPr="00861A96">
        <w:rPr>
          <w:rStyle w:val="EmphasisItalic"/>
        </w:rPr>
        <w:t>PDS Geoscience Node</w:t>
      </w:r>
      <w:r>
        <w:rPr>
          <w:rFonts w:eastAsia="Wingdings"/>
        </w:rPr>
        <w:t xml:space="preserve"> at Washington University in St. Louis (</w:t>
      </w:r>
      <w:r w:rsidR="007E6A2A">
        <w:fldChar w:fldCharType="begin"/>
      </w:r>
      <w:r w:rsidR="007E6A2A">
        <w:instrText>HYPERLINK "https://ode.rsl.wustl.edu/mars/index.aspx"</w:instrText>
      </w:r>
      <w:r w:rsidR="007E6A2A">
        <w:fldChar w:fldCharType="separate"/>
      </w:r>
      <w:r w:rsidRPr="00384D5D">
        <w:rPr>
          <w:rStyle w:val="EmphasisItalic"/>
          <w:rFonts w:eastAsia="Wingdings"/>
          <w:rPrChange w:id="486" w:author="Frances" w:date="2019-11-07T13:08:00Z">
            <w:rPr>
              <w:rStyle w:val="Hyperlink"/>
              <w:rFonts w:eastAsia="Wingdings"/>
            </w:rPr>
          </w:rPrChange>
        </w:rPr>
        <w:t>https://ode.rsl.wustl.edu/mars/index.aspx</w:t>
      </w:r>
      <w:r w:rsidR="007E6A2A">
        <w:fldChar w:fldCharType="end"/>
      </w:r>
      <w:r>
        <w:rPr>
          <w:rFonts w:eastAsia="Wingdings"/>
        </w:rPr>
        <w:t>).</w:t>
      </w:r>
    </w:p>
    <w:p w14:paraId="619DF6F5" w14:textId="54B0EBFF" w:rsidR="007B3B16" w:rsidRDefault="007B3B16" w:rsidP="0032674D">
      <w:pPr>
        <w:pStyle w:val="HeadA"/>
      </w:pPr>
      <w:bookmarkStart w:id="487" w:name="_Toc23926149"/>
      <w:r>
        <w:t>Practice Project: Confirming that Drawings Become Part of an Image</w:t>
      </w:r>
      <w:bookmarkEnd w:id="487"/>
    </w:p>
    <w:p w14:paraId="04180A1F" w14:textId="0A612B8A" w:rsidR="007B3B16" w:rsidRDefault="00D2727F" w:rsidP="00477377">
      <w:pPr>
        <w:pStyle w:val="BodyFirst"/>
      </w:pPr>
      <w:r>
        <w:t xml:space="preserve">Write a Python program that verifies that </w:t>
      </w:r>
      <w:r w:rsidR="007B3B16">
        <w:t xml:space="preserve">drawings added to an image, such as text, </w:t>
      </w:r>
      <w:r w:rsidR="006056DF">
        <w:t>lines, rectangles</w:t>
      </w:r>
      <w:r w:rsidR="007B3B16">
        <w:t>, and so o</w:t>
      </w:r>
      <w:r w:rsidR="006056DF">
        <w:t>n</w:t>
      </w:r>
      <w:r w:rsidR="00F66114">
        <w:t xml:space="preserve">, </w:t>
      </w:r>
      <w:r w:rsidR="007B3B16">
        <w:t>become</w:t>
      </w:r>
      <w:r>
        <w:t xml:space="preserve"> a</w:t>
      </w:r>
      <w:r w:rsidR="007B3B16">
        <w:t xml:space="preserve"> part of th</w:t>
      </w:r>
      <w:r w:rsidR="00001D39">
        <w:t>at</w:t>
      </w:r>
      <w:r w:rsidR="007B3B16">
        <w:t xml:space="preserve"> image. Use </w:t>
      </w:r>
      <w:r w:rsidR="007B3B16" w:rsidRPr="00303FEC">
        <w:rPr>
          <w:rStyle w:val="Literal"/>
        </w:rPr>
        <w:t>NumPy</w:t>
      </w:r>
      <w:r w:rsidR="007B3B16">
        <w:t xml:space="preserve"> to calculate the mean, standard deviation, and peak-to-valley on a rectangular region in the MOLA grayscale image, </w:t>
      </w:r>
      <w:commentRangeStart w:id="488"/>
      <w:commentRangeStart w:id="489"/>
      <w:r w:rsidR="007B3B16">
        <w:t>but don’t draw the rectangle</w:t>
      </w:r>
      <w:ins w:id="490" w:author="Lee Vaughan" w:date="2019-11-10T10:33:00Z">
        <w:r w:rsidR="0012209A">
          <w:t xml:space="preserve"> outline</w:t>
        </w:r>
      </w:ins>
      <w:r w:rsidR="007B3B16">
        <w:t xml:space="preserve">. Then draw a white </w:t>
      </w:r>
      <w:del w:id="491" w:author="Lee Vaughan" w:date="2019-11-10T10:33:00Z">
        <w:r w:rsidR="007B3B16" w:rsidDel="0012209A">
          <w:delText xml:space="preserve">outline </w:delText>
        </w:r>
      </w:del>
      <w:ins w:id="492" w:author="Lee Vaughan" w:date="2019-11-10T10:33:00Z">
        <w:r w:rsidR="0012209A">
          <w:t>line</w:t>
        </w:r>
        <w:r w:rsidR="0012209A">
          <w:t xml:space="preserve"> </w:t>
        </w:r>
      </w:ins>
      <w:r w:rsidR="007B3B16">
        <w:t>around the region and rerun the stats.</w:t>
      </w:r>
      <w:commentRangeEnd w:id="488"/>
      <w:r w:rsidR="00384D5D">
        <w:rPr>
          <w:rStyle w:val="CommentReference"/>
          <w:rFonts w:asciiTheme="minorHAnsi" w:eastAsiaTheme="minorHAnsi" w:hAnsiTheme="minorHAnsi" w:cstheme="minorBidi"/>
        </w:rPr>
        <w:commentReference w:id="488"/>
      </w:r>
      <w:commentRangeEnd w:id="489"/>
      <w:r w:rsidR="0012209A">
        <w:rPr>
          <w:rStyle w:val="CommentReference"/>
          <w:rFonts w:eastAsiaTheme="minorHAnsi"/>
        </w:rPr>
        <w:commentReference w:id="489"/>
      </w:r>
      <w:ins w:id="493" w:author="Lee Vaughan" w:date="2019-11-10T10:31:00Z">
        <w:r w:rsidR="0012209A">
          <w:t xml:space="preserve"> Do the </w:t>
        </w:r>
      </w:ins>
      <w:ins w:id="494" w:author="Lee Vaughan" w:date="2019-11-10T15:23:00Z">
        <w:r w:rsidR="00140D98">
          <w:t>two runs</w:t>
        </w:r>
      </w:ins>
      <w:ins w:id="495" w:author="Lee Vaughan" w:date="2019-11-10T10:31:00Z">
        <w:r w:rsidR="0012209A">
          <w:t xml:space="preserve"> agree?</w:t>
        </w:r>
      </w:ins>
    </w:p>
    <w:p w14:paraId="2948F711" w14:textId="35D8EF1C" w:rsidR="00C55A83" w:rsidRDefault="007B3B16" w:rsidP="00613C9B">
      <w:pPr>
        <w:pStyle w:val="Body"/>
      </w:pPr>
      <w:r>
        <w:t xml:space="preserve">You can find a solution, </w:t>
      </w:r>
      <w:r w:rsidRPr="007B3B16">
        <w:rPr>
          <w:rStyle w:val="EmphasisItalic"/>
        </w:rPr>
        <w:t>practice_confirm_drawing_part_of_image.py</w:t>
      </w:r>
      <w:r>
        <w:t xml:space="preserve">, in the Appendix or </w:t>
      </w:r>
      <w:r w:rsidRPr="007B3B16">
        <w:rPr>
          <w:rStyle w:val="EmphasisItalic"/>
        </w:rPr>
        <w:t>Chapter_7</w:t>
      </w:r>
      <w:r>
        <w:t xml:space="preserve"> folder</w:t>
      </w:r>
      <w:r w:rsidR="00587925">
        <w:t>,</w:t>
      </w:r>
      <w:r>
        <w:t xml:space="preserve"> downloadable from https/XXXXX.</w:t>
      </w:r>
    </w:p>
    <w:p w14:paraId="6F3B1CAB" w14:textId="0B8BBD0B" w:rsidR="004E6304" w:rsidDel="0032674D" w:rsidRDefault="004E6304" w:rsidP="0032674D">
      <w:pPr>
        <w:pStyle w:val="HeadA"/>
        <w:rPr>
          <w:del w:id="496" w:author="Lee Vaughan" w:date="2019-11-10T12:28:00Z"/>
        </w:rPr>
      </w:pPr>
      <w:bookmarkStart w:id="497" w:name="_Toc23926150"/>
      <w:del w:id="498" w:author="Lee Vaughan" w:date="2019-11-10T12:28:00Z">
        <w:r w:rsidDel="0032674D">
          <w:delText>Practice Project: Mixing Maps</w:delText>
        </w:r>
        <w:bookmarkEnd w:id="497"/>
      </w:del>
    </w:p>
    <w:p w14:paraId="49C7AFA0" w14:textId="02B805DA" w:rsidR="004E6304" w:rsidDel="0032674D" w:rsidRDefault="004E6304" w:rsidP="0032674D">
      <w:pPr>
        <w:pStyle w:val="HeadA"/>
        <w:rPr>
          <w:del w:id="499" w:author="Lee Vaughan" w:date="2019-11-10T12:28:00Z"/>
        </w:rPr>
        <w:pPrChange w:id="500" w:author="Lee Vaughan" w:date="2019-11-10T12:28:00Z">
          <w:pPr>
            <w:pStyle w:val="BodyFirst"/>
          </w:pPr>
        </w:pPrChange>
      </w:pPr>
      <w:del w:id="501" w:author="Lee Vaughan" w:date="2019-11-10T12:28:00Z">
        <w:r w:rsidDel="0032674D">
          <w:delText xml:space="preserve">Make up a new project </w:delText>
        </w:r>
        <w:r w:rsidR="00587925" w:rsidDel="0032674D">
          <w:delText>that</w:delText>
        </w:r>
        <w:r w:rsidDel="0032674D">
          <w:delText xml:space="preserve"> add</w:delText>
        </w:r>
        <w:r w:rsidR="00587925" w:rsidDel="0032674D">
          <w:delText>s</w:delText>
        </w:r>
        <w:r w:rsidDel="0032674D">
          <w:delText xml:space="preserve"> a bit of science to the site</w:delText>
        </w:r>
        <w:r w:rsidR="00587925" w:rsidDel="0032674D">
          <w:delText>-</w:delText>
        </w:r>
        <w:r w:rsidDel="0032674D">
          <w:delText xml:space="preserve">selection process. Combine the MOLA map with a color geology map and find the smoothest rectangular regions within the volcanic deposits at Tharsis Montes (see arrow in Figure 7-18). </w:delText>
        </w:r>
      </w:del>
    </w:p>
    <w:p w14:paraId="0CA96F5C" w14:textId="0389D98B" w:rsidR="004E6304" w:rsidDel="0032674D" w:rsidRDefault="004E6304" w:rsidP="0032674D">
      <w:pPr>
        <w:pStyle w:val="HeadA"/>
        <w:rPr>
          <w:del w:id="502" w:author="Lee Vaughan" w:date="2019-11-10T12:28:00Z"/>
        </w:rPr>
        <w:pPrChange w:id="503" w:author="Lee Vaughan" w:date="2019-11-10T12:28:00Z">
          <w:pPr>
            <w:pStyle w:val="BodyFirst"/>
          </w:pPr>
        </w:pPrChange>
      </w:pPr>
      <w:del w:id="504" w:author="Lee Vaughan" w:date="2019-11-10T12:28:00Z">
        <w:r w:rsidDel="0032674D">
          <w:rPr>
            <w:noProof/>
          </w:rPr>
          <w:drawing>
            <wp:inline distT="0" distB="0" distL="0" distR="0" wp14:anchorId="47744B3F" wp14:editId="53778754">
              <wp:extent cx="6198243" cy="319989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grayscl/>
                      </a:blip>
                      <a:stretch>
                        <a:fillRect/>
                      </a:stretch>
                    </pic:blipFill>
                    <pic:spPr>
                      <a:xfrm>
                        <a:off x="0" y="0"/>
                        <a:ext cx="6202150" cy="3201913"/>
                      </a:xfrm>
                      <a:prstGeom prst="rect">
                        <a:avLst/>
                      </a:prstGeom>
                    </pic:spPr>
                  </pic:pic>
                </a:graphicData>
              </a:graphic>
            </wp:inline>
          </w:drawing>
        </w:r>
        <w:r w:rsidDel="0032674D">
          <w:delText xml:space="preserve"> </w:delText>
        </w:r>
      </w:del>
    </w:p>
    <w:p w14:paraId="5B21D4EB" w14:textId="6506F5B7" w:rsidR="004E6304" w:rsidDel="0032674D" w:rsidRDefault="004E6304" w:rsidP="0032674D">
      <w:pPr>
        <w:pStyle w:val="HeadA"/>
        <w:rPr>
          <w:del w:id="505" w:author="Lee Vaughan" w:date="2019-11-10T12:28:00Z"/>
        </w:rPr>
        <w:pPrChange w:id="506" w:author="Lee Vaughan" w:date="2019-11-10T12:28:00Z">
          <w:pPr>
            <w:pStyle w:val="Caption"/>
          </w:pPr>
        </w:pPrChange>
      </w:pPr>
      <w:del w:id="507" w:author="Lee Vaughan" w:date="2019-11-10T12:28:00Z">
        <w:r w:rsidDel="0032674D">
          <w:delText>Figure 7-18: Geological map of Mars. The arrow points to volcanic deposits on Tharsis Montes.</w:delText>
        </w:r>
      </w:del>
    </w:p>
    <w:p w14:paraId="7627B441" w14:textId="398DC388" w:rsidR="006A0153" w:rsidDel="0032674D" w:rsidRDefault="004E6304" w:rsidP="0032674D">
      <w:pPr>
        <w:pStyle w:val="HeadA"/>
        <w:rPr>
          <w:del w:id="508" w:author="Lee Vaughan" w:date="2019-11-10T12:28:00Z"/>
          <w:moveTo w:id="509" w:author="Lee Vaughan" w:date="2019-11-10T12:06:00Z"/>
        </w:rPr>
        <w:pPrChange w:id="510" w:author="Lee Vaughan" w:date="2019-11-10T12:28:00Z">
          <w:pPr>
            <w:pStyle w:val="Body"/>
          </w:pPr>
        </w:pPrChange>
      </w:pPr>
      <w:del w:id="511" w:author="Lee Vaughan" w:date="2019-11-10T12:28:00Z">
        <w:r w:rsidDel="0032674D">
          <w:delText>Since the Tharsis Montes region lies at a high altitude, focus on finding the flattest</w:delText>
        </w:r>
        <w:r w:rsidR="002410A3" w:rsidDel="0032674D">
          <w:delText xml:space="preserve"> and</w:delText>
        </w:r>
        <w:r w:rsidDel="0032674D">
          <w:delText xml:space="preserve"> smoothest parts of the volcanic deposits, rather than targeting the lowest elevations. </w:delText>
        </w:r>
      </w:del>
      <w:del w:id="512" w:author="Lee Vaughan" w:date="2019-11-10T10:45:00Z">
        <w:r w:rsidR="00200185" w:rsidDel="007F7EB8">
          <w:delText xml:space="preserve">But be careful, as the </w:delText>
        </w:r>
        <w:r w:rsidR="00706581" w:rsidDel="007F7EB8">
          <w:delText>geological</w:delText>
        </w:r>
        <w:r w:rsidR="00200185" w:rsidDel="007F7EB8">
          <w:delText xml:space="preserve"> map contains shading and boundary lines that will show up in your </w:delText>
        </w:r>
        <w:commentRangeStart w:id="513"/>
        <w:commentRangeStart w:id="514"/>
        <w:r w:rsidR="00200185" w:rsidDel="007F7EB8">
          <w:delText>statistics</w:delText>
        </w:r>
        <w:commentRangeEnd w:id="513"/>
        <w:r w:rsidR="00587925" w:rsidDel="007F7EB8">
          <w:rPr>
            <w:rStyle w:val="CommentReference"/>
            <w:rFonts w:asciiTheme="minorHAnsi" w:eastAsiaTheme="minorHAnsi" w:hAnsiTheme="minorHAnsi" w:cstheme="minorBidi"/>
          </w:rPr>
          <w:commentReference w:id="513"/>
        </w:r>
      </w:del>
      <w:commentRangeEnd w:id="514"/>
      <w:del w:id="515" w:author="Lee Vaughan" w:date="2019-11-10T12:28:00Z">
        <w:r w:rsidR="00BD0468" w:rsidDel="0032674D">
          <w:rPr>
            <w:rStyle w:val="CommentReference"/>
            <w:rFonts w:eastAsiaTheme="minorHAnsi"/>
          </w:rPr>
          <w:commentReference w:id="514"/>
        </w:r>
      </w:del>
      <w:del w:id="516" w:author="Lee Vaughan" w:date="2019-11-10T10:45:00Z">
        <w:r w:rsidR="00200185" w:rsidDel="007F7EB8">
          <w:delText xml:space="preserve">. </w:delText>
        </w:r>
      </w:del>
      <w:del w:id="517" w:author="Lee Vaughan" w:date="2019-11-10T10:52:00Z">
        <w:r w:rsidDel="007F7EB8">
          <w:delText>C</w:delText>
        </w:r>
      </w:del>
      <w:del w:id="518" w:author="Lee Vaughan" w:date="2019-11-10T12:28:00Z">
        <w:r w:rsidDel="0032674D">
          <w:delText xml:space="preserve">onsider </w:delText>
        </w:r>
        <w:commentRangeStart w:id="519"/>
        <w:r w:rsidDel="0032674D">
          <w:delText xml:space="preserve">thresholding </w:delText>
        </w:r>
      </w:del>
      <w:del w:id="520" w:author="Lee Vaughan" w:date="2019-11-10T12:07:00Z">
        <w:r w:rsidDel="006A0153">
          <w:delText xml:space="preserve">the </w:delText>
        </w:r>
      </w:del>
      <w:del w:id="521" w:author="Lee Vaughan" w:date="2019-11-10T12:28:00Z">
        <w:r w:rsidDel="0032674D">
          <w:delText xml:space="preserve">map </w:delText>
        </w:r>
        <w:commentRangeEnd w:id="519"/>
        <w:r w:rsidR="00587925" w:rsidDel="0032674D">
          <w:rPr>
            <w:rStyle w:val="CommentReference"/>
            <w:rFonts w:asciiTheme="minorHAnsi" w:eastAsiaTheme="minorHAnsi" w:hAnsiTheme="minorHAnsi" w:cstheme="minorBidi"/>
          </w:rPr>
          <w:commentReference w:id="519"/>
        </w:r>
      </w:del>
      <w:moveFromRangeStart w:id="522" w:author="Lee Vaughan" w:date="2019-11-10T12:06:00Z" w:name="move24279990"/>
      <w:moveFrom w:id="523" w:author="Lee Vaughan" w:date="2019-11-10T12:06:00Z">
        <w:del w:id="524" w:author="Lee Vaughan" w:date="2019-11-10T12:28:00Z">
          <w:r w:rsidDel="0032674D">
            <w:delText xml:space="preserve">and using </w:delText>
          </w:r>
          <w:r w:rsidR="00587925" w:rsidDel="0032674D">
            <w:delText xml:space="preserve">the altered version </w:delText>
          </w:r>
          <w:r w:rsidDel="0032674D">
            <w:delText>to filter the MOLA map, as shown in Figure 7-19.</w:delText>
          </w:r>
        </w:del>
      </w:moveFrom>
      <w:moveFromRangeEnd w:id="522"/>
      <w:moveToRangeStart w:id="525" w:author="Lee Vaughan" w:date="2019-11-10T12:06:00Z" w:name="move24279990"/>
      <w:moveTo w:id="526" w:author="Lee Vaughan" w:date="2019-11-10T12:06:00Z">
        <w:del w:id="527" w:author="Lee Vaughan" w:date="2019-11-10T12:07:00Z">
          <w:r w:rsidR="006A0153" w:rsidDel="006A0153">
            <w:delText>and using the altered</w:delText>
          </w:r>
        </w:del>
        <w:del w:id="528" w:author="Lee Vaughan" w:date="2019-11-10T12:08:00Z">
          <w:r w:rsidR="006A0153" w:rsidDel="006A0153">
            <w:delText xml:space="preserve"> version</w:delText>
          </w:r>
        </w:del>
        <w:del w:id="529" w:author="Lee Vaughan" w:date="2019-11-10T12:28:00Z">
          <w:r w:rsidR="006A0153" w:rsidDel="0032674D">
            <w:delText xml:space="preserve"> to filter the MOLA map, as shown in Figure 7-19.</w:delText>
          </w:r>
        </w:del>
      </w:moveTo>
    </w:p>
    <w:moveToRangeEnd w:id="525"/>
    <w:p w14:paraId="19153A16" w14:textId="2EBB1960" w:rsidR="00537B15" w:rsidDel="0032674D" w:rsidRDefault="00537B15" w:rsidP="0032674D">
      <w:pPr>
        <w:pStyle w:val="HeadA"/>
        <w:rPr>
          <w:del w:id="530" w:author="Lee Vaughan" w:date="2019-11-10T12:28:00Z"/>
        </w:rPr>
        <w:pPrChange w:id="531" w:author="Lee Vaughan" w:date="2019-11-10T12:28:00Z">
          <w:pPr>
            <w:pStyle w:val="Body"/>
          </w:pPr>
        </w:pPrChange>
      </w:pPr>
    </w:p>
    <w:p w14:paraId="50E54D22" w14:textId="4969F833" w:rsidR="004E6304" w:rsidDel="0032674D" w:rsidRDefault="004E6304" w:rsidP="0032674D">
      <w:pPr>
        <w:pStyle w:val="HeadA"/>
        <w:rPr>
          <w:del w:id="532" w:author="Lee Vaughan" w:date="2019-11-10T12:28:00Z"/>
        </w:rPr>
        <w:pPrChange w:id="533" w:author="Lee Vaughan" w:date="2019-11-10T12:28:00Z">
          <w:pPr>
            <w:pStyle w:val="BodyFirst"/>
          </w:pPr>
        </w:pPrChange>
      </w:pPr>
      <w:del w:id="534" w:author="Lee Vaughan" w:date="2019-11-10T12:28:00Z">
        <w:r w:rsidDel="0032674D">
          <w:rPr>
            <w:noProof/>
          </w:rPr>
          <w:drawing>
            <wp:inline distT="0" distB="0" distL="0" distR="0" wp14:anchorId="2B8F7A62" wp14:editId="3A56C56A">
              <wp:extent cx="5462546" cy="3290466"/>
              <wp:effectExtent l="0" t="0" r="508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7801" cy="3317726"/>
                      </a:xfrm>
                      <a:prstGeom prst="rect">
                        <a:avLst/>
                      </a:prstGeom>
                    </pic:spPr>
                  </pic:pic>
                </a:graphicData>
              </a:graphic>
            </wp:inline>
          </w:drawing>
        </w:r>
      </w:del>
    </w:p>
    <w:p w14:paraId="07CCF8AE" w14:textId="4C0D33D7" w:rsidR="004E6304" w:rsidRPr="0064050F" w:rsidDel="0032674D" w:rsidRDefault="004E6304" w:rsidP="0032674D">
      <w:pPr>
        <w:pStyle w:val="HeadA"/>
        <w:rPr>
          <w:del w:id="535" w:author="Lee Vaughan" w:date="2019-11-10T12:28:00Z"/>
        </w:rPr>
        <w:pPrChange w:id="536" w:author="Lee Vaughan" w:date="2019-11-10T12:28:00Z">
          <w:pPr>
            <w:pStyle w:val="Caption"/>
          </w:pPr>
        </w:pPrChange>
      </w:pPr>
      <w:del w:id="537" w:author="Lee Vaughan" w:date="2019-11-10T12:28:00Z">
        <w:r w:rsidDel="0032674D">
          <w:delText xml:space="preserve">Figure 7-19: Filtered MOLA map over the Tharsis Montes region, with ptp (left) and std (right) rectangles </w:delText>
        </w:r>
      </w:del>
    </w:p>
    <w:p w14:paraId="5D6CF131" w14:textId="4836D62B" w:rsidR="004E6304" w:rsidDel="0032674D" w:rsidRDefault="004E6304" w:rsidP="0032674D">
      <w:pPr>
        <w:pStyle w:val="HeadA"/>
        <w:rPr>
          <w:del w:id="538" w:author="Lee Vaughan" w:date="2019-11-10T12:28:00Z"/>
        </w:rPr>
        <w:pPrChange w:id="539" w:author="Lee Vaughan" w:date="2019-11-10T12:28:00Z">
          <w:pPr>
            <w:pStyle w:val="Body"/>
          </w:pPr>
        </w:pPrChange>
      </w:pPr>
      <w:del w:id="540" w:author="Lee Vaughan" w:date="2019-11-10T12:28:00Z">
        <w:r w:rsidDel="0032674D">
          <w:delText xml:space="preserve">You can find the </w:delText>
        </w:r>
        <w:r w:rsidR="00706581" w:rsidDel="0032674D">
          <w:delText>geological</w:delText>
        </w:r>
        <w:r w:rsidDel="0032674D">
          <w:delText xml:space="preserve"> map, </w:delText>
        </w:r>
        <w:r w:rsidRPr="007F149C" w:rsidDel="0032674D">
          <w:rPr>
            <w:rStyle w:val="EmphasisItalic"/>
          </w:rPr>
          <w:delText>Mars_Global_Geology_Mariner9_1024.jpg</w:delText>
        </w:r>
        <w:r w:rsidDel="0032674D">
          <w:delText xml:space="preserve">, in the </w:delText>
        </w:r>
        <w:r w:rsidRPr="007F149C" w:rsidDel="0032674D">
          <w:rPr>
            <w:rStyle w:val="EmphasisItalic"/>
          </w:rPr>
          <w:delText>Chapter_7</w:delText>
        </w:r>
        <w:r w:rsidDel="0032674D">
          <w:delText xml:space="preserve"> folder, downloadable from the book’s website. The volcanic deposits will be light pink in color. A solution, </w:delText>
        </w:r>
        <w:r w:rsidRPr="0064050F" w:rsidDel="0032674D">
          <w:rPr>
            <w:rStyle w:val="EmphasisItalic"/>
          </w:rPr>
          <w:delText>practice_geo_map_step_1of2.py</w:delText>
        </w:r>
        <w:r w:rsidDel="0032674D">
          <w:delText xml:space="preserve"> and </w:delText>
        </w:r>
        <w:r w:rsidRPr="0064050F" w:rsidDel="0032674D">
          <w:rPr>
            <w:rStyle w:val="EmphasisItalic"/>
          </w:rPr>
          <w:delText>practice_geo_map_step_2of2.py</w:delText>
        </w:r>
        <w:r w:rsidDel="0032674D">
          <w:delText xml:space="preserve">, can be found in the same folder and in the Appendix. Run the </w:delText>
        </w:r>
        <w:r w:rsidRPr="0064050F" w:rsidDel="0032674D">
          <w:rPr>
            <w:rStyle w:val="EmphasisItalic"/>
          </w:rPr>
          <w:delText>practice_geo_map_step_1of2.py</w:delText>
        </w:r>
        <w:r w:rsidDel="0032674D">
          <w:delText xml:space="preserve"> program first to generate the filter for step 2.</w:delText>
        </w:r>
      </w:del>
    </w:p>
    <w:p w14:paraId="376DD7AB" w14:textId="6A8D2B04" w:rsidR="000D4038" w:rsidRDefault="000D4038" w:rsidP="0032674D">
      <w:pPr>
        <w:pStyle w:val="HeadA"/>
      </w:pPr>
      <w:bookmarkStart w:id="541" w:name="_Toc23926151"/>
      <w:r>
        <w:t xml:space="preserve">Practice Project: Extracting an Elevation </w:t>
      </w:r>
      <w:r w:rsidR="002F56BD">
        <w:t>Profile</w:t>
      </w:r>
      <w:bookmarkEnd w:id="541"/>
    </w:p>
    <w:p w14:paraId="0BF7800F" w14:textId="41DD5D02" w:rsidR="002F56BD" w:rsidRPr="002F56BD" w:rsidRDefault="005C23A0" w:rsidP="00477377">
      <w:pPr>
        <w:pStyle w:val="BodyFirst"/>
      </w:pPr>
      <w:r w:rsidRPr="005C23A0">
        <w:rPr>
          <w:rStyle w:val="BodyChar"/>
        </w:rPr>
        <w:t>An elevation profile is a two-dimensional</w:t>
      </w:r>
      <w:r w:rsidR="00587925">
        <w:rPr>
          <w:rStyle w:val="BodyChar"/>
        </w:rPr>
        <w:t>,</w:t>
      </w:r>
      <w:r w:rsidRPr="005C23A0">
        <w:rPr>
          <w:rStyle w:val="BodyChar"/>
        </w:rPr>
        <w:t xml:space="preserve"> cross</w:t>
      </w:r>
      <w:r w:rsidR="00F50925">
        <w:rPr>
          <w:rStyle w:val="BodyChar"/>
        </w:rPr>
        <w:t>-</w:t>
      </w:r>
      <w:r w:rsidRPr="005C23A0">
        <w:rPr>
          <w:rStyle w:val="BodyChar"/>
        </w:rPr>
        <w:t xml:space="preserve">sectional view of a landscape. It provides a side view of a terrain's </w:t>
      </w:r>
      <w:r w:rsidR="00C658C7">
        <w:rPr>
          <w:rStyle w:val="BodyChar"/>
        </w:rPr>
        <w:t>relief</w:t>
      </w:r>
      <w:r w:rsidRPr="005C23A0">
        <w:rPr>
          <w:rStyle w:val="BodyChar"/>
        </w:rPr>
        <w:t xml:space="preserve"> along a line drawn between locations on a </w:t>
      </w:r>
      <w:r w:rsidRPr="00587925">
        <w:t xml:space="preserve">map. </w:t>
      </w:r>
      <w:r w:rsidR="00587925" w:rsidRPr="00587925">
        <w:t>Geologists can use</w:t>
      </w:r>
      <w:r w:rsidR="00587925">
        <w:rPr>
          <w:rFonts w:ascii="Arial" w:hAnsi="Arial" w:cs="Arial"/>
          <w:color w:val="222222"/>
          <w:shd w:val="clear" w:color="auto" w:fill="FFFFFF"/>
        </w:rPr>
        <w:t xml:space="preserve"> </w:t>
      </w:r>
      <w:r w:rsidR="00587925">
        <w:t>p</w:t>
      </w:r>
      <w:r>
        <w:t>rofiles</w:t>
      </w:r>
      <w:r w:rsidR="002F56BD">
        <w:t xml:space="preserve"> to study the smoothness of a surface and visualize</w:t>
      </w:r>
      <w:r w:rsidR="00587925">
        <w:t xml:space="preserve"> its</w:t>
      </w:r>
      <w:r w:rsidR="002F56BD">
        <w:t xml:space="preserve"> topography. For this practice project, draw a</w:t>
      </w:r>
      <w:r w:rsidR="00B710BE">
        <w:t xml:space="preserve"> </w:t>
      </w:r>
      <w:r w:rsidR="002F56BD">
        <w:t>west-</w:t>
      </w:r>
      <w:r w:rsidR="00C658C7">
        <w:t>to-</w:t>
      </w:r>
      <w:r w:rsidR="002F56BD">
        <w:t xml:space="preserve">east </w:t>
      </w:r>
      <w:r w:rsidR="00B710BE">
        <w:t>profile</w:t>
      </w:r>
      <w:r w:rsidR="002F56BD">
        <w:t xml:space="preserve"> </w:t>
      </w:r>
      <w:r w:rsidR="00F63607">
        <w:t xml:space="preserve">that passes </w:t>
      </w:r>
      <w:r w:rsidR="002F56BD">
        <w:t xml:space="preserve">through the </w:t>
      </w:r>
      <w:r w:rsidR="006D1ECC">
        <w:t>caldera</w:t>
      </w:r>
      <w:r w:rsidR="002F56BD">
        <w:t xml:space="preserve"> of the largest volcano in the solar system, Olympus Mons (Figure 7-</w:t>
      </w:r>
      <w:ins w:id="542" w:author="Lee Vaughan" w:date="2019-11-10T12:49:00Z">
        <w:r w:rsidR="00EF7628">
          <w:t>18</w:t>
        </w:r>
      </w:ins>
      <w:del w:id="543" w:author="Lee Vaughan" w:date="2019-11-10T12:49:00Z">
        <w:r w:rsidR="004E6304" w:rsidDel="00EF7628">
          <w:delText>20</w:delText>
        </w:r>
      </w:del>
      <w:r w:rsidR="002F56BD">
        <w:t>).</w:t>
      </w:r>
    </w:p>
    <w:p w14:paraId="30F8771F" w14:textId="77777777" w:rsidR="00331C52" w:rsidRDefault="00331C52" w:rsidP="00477377">
      <w:pPr>
        <w:pStyle w:val="BodyFirst"/>
      </w:pPr>
      <w:r>
        <w:rPr>
          <w:noProof/>
        </w:rPr>
        <w:lastRenderedPageBreak/>
        <w:drawing>
          <wp:inline distT="0" distB="0" distL="0" distR="0" wp14:anchorId="2DE035BF" wp14:editId="0D7AA9BF">
            <wp:extent cx="6290310" cy="33013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40982" cy="3327904"/>
                    </a:xfrm>
                    <a:prstGeom prst="rect">
                      <a:avLst/>
                    </a:prstGeom>
                  </pic:spPr>
                </pic:pic>
              </a:graphicData>
            </a:graphic>
          </wp:inline>
        </w:drawing>
      </w:r>
    </w:p>
    <w:p w14:paraId="46FEB887" w14:textId="77777777" w:rsidR="000D4038" w:rsidRDefault="006D1ECC" w:rsidP="00477377">
      <w:pPr>
        <w:pStyle w:val="BodyFirst"/>
        <w:rPr>
          <w:rFonts w:eastAsia="Wingdings"/>
        </w:rPr>
      </w:pPr>
      <w:r>
        <w:rPr>
          <w:noProof/>
        </w:rPr>
        <w:drawing>
          <wp:inline distT="0" distB="0" distL="0" distR="0" wp14:anchorId="35CEB132" wp14:editId="55709677">
            <wp:extent cx="6290310" cy="16432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12584" cy="1649103"/>
                    </a:xfrm>
                    <a:prstGeom prst="rect">
                      <a:avLst/>
                    </a:prstGeom>
                  </pic:spPr>
                </pic:pic>
              </a:graphicData>
            </a:graphic>
          </wp:inline>
        </w:drawing>
      </w:r>
      <w:r w:rsidR="00603D3B">
        <w:rPr>
          <w:noProof/>
        </w:rPr>
        <w:t xml:space="preserve"> </w:t>
      </w:r>
    </w:p>
    <w:p w14:paraId="34F9EBD6" w14:textId="1660D02D" w:rsidR="002F56BD" w:rsidRDefault="002F56BD" w:rsidP="00515273">
      <w:pPr>
        <w:pStyle w:val="Caption"/>
      </w:pPr>
      <w:r>
        <w:t>Figure 7-</w:t>
      </w:r>
      <w:ins w:id="544" w:author="Lee Vaughan" w:date="2019-11-10T12:49:00Z">
        <w:r w:rsidR="00EF7628">
          <w:t>18</w:t>
        </w:r>
      </w:ins>
      <w:del w:id="545" w:author="Lee Vaughan" w:date="2019-11-10T12:49:00Z">
        <w:r w:rsidR="004E6304" w:rsidDel="00EF7628">
          <w:delText>20</w:delText>
        </w:r>
      </w:del>
      <w:r>
        <w:t>: Vertically</w:t>
      </w:r>
      <w:r w:rsidR="0070548A">
        <w:t xml:space="preserve"> </w:t>
      </w:r>
      <w:r>
        <w:t xml:space="preserve">exaggerated west-east </w:t>
      </w:r>
      <w:r w:rsidR="00AC7898">
        <w:t>profile</w:t>
      </w:r>
      <w:r>
        <w:t xml:space="preserve"> through Olympus Mons</w:t>
      </w:r>
    </w:p>
    <w:p w14:paraId="72D92D95" w14:textId="77777777" w:rsidR="00B710BE" w:rsidRDefault="00B710BE" w:rsidP="00613C9B">
      <w:pPr>
        <w:pStyle w:val="Body"/>
      </w:pPr>
      <w:r>
        <w:rPr>
          <w:rFonts w:eastAsia="Wingdings"/>
        </w:rPr>
        <w:t xml:space="preserve">Use the </w:t>
      </w:r>
      <w:r w:rsidRPr="00680291">
        <w:rPr>
          <w:rStyle w:val="EmphasisItalic"/>
        </w:rPr>
        <w:t>Mars MGS MOLA - MEX HRSC Blended DEM Global 200m v2</w:t>
      </w:r>
      <w:r>
        <w:t xml:space="preserve"> map</w:t>
      </w:r>
      <w:r w:rsidR="00230A41">
        <w:t xml:space="preserve"> shown in Figure 7-</w:t>
      </w:r>
      <w:r w:rsidR="004E6304">
        <w:t>20</w:t>
      </w:r>
      <w:r w:rsidR="0034125D">
        <w:t xml:space="preserve">. This </w:t>
      </w:r>
      <w:r w:rsidR="00CD1527">
        <w:t>version</w:t>
      </w:r>
      <w:r w:rsidR="0034125D">
        <w:t xml:space="preserve"> has </w:t>
      </w:r>
      <w:r w:rsidR="0095628A">
        <w:t>better</w:t>
      </w:r>
      <w:r>
        <w:t xml:space="preserve"> </w:t>
      </w:r>
      <w:r w:rsidR="0034125D">
        <w:t xml:space="preserve">lateral </w:t>
      </w:r>
      <w:r>
        <w:t>resolution</w:t>
      </w:r>
      <w:r w:rsidR="0095628A">
        <w:t xml:space="preserve"> </w:t>
      </w:r>
      <w:r w:rsidR="0034125D">
        <w:t>than</w:t>
      </w:r>
      <w:r>
        <w:t xml:space="preserve"> the </w:t>
      </w:r>
      <w:r w:rsidR="00CD1527">
        <w:t>one</w:t>
      </w:r>
      <w:r>
        <w:t xml:space="preserve"> you used for Project 10</w:t>
      </w:r>
      <w:r w:rsidR="005B7545">
        <w:t>.</w:t>
      </w:r>
      <w:r w:rsidR="00CD1527">
        <w:t xml:space="preserve"> </w:t>
      </w:r>
      <w:r w:rsidR="0095628A">
        <w:t xml:space="preserve">It also uses the full elevation range in the MOLA data. </w:t>
      </w:r>
      <w:r>
        <w:t xml:space="preserve">You can find a copy, </w:t>
      </w:r>
      <w:r w:rsidRPr="00D33E24">
        <w:rPr>
          <w:rStyle w:val="EmphasisItalic"/>
        </w:rPr>
        <w:t>mola_1024x512_200mp.jpg</w:t>
      </w:r>
      <w:r>
        <w:t xml:space="preserve">, in the </w:t>
      </w:r>
      <w:r w:rsidRPr="00B710BE">
        <w:rPr>
          <w:rStyle w:val="EmphasisItalic"/>
        </w:rPr>
        <w:t>Chapter_7</w:t>
      </w:r>
      <w:r>
        <w:t xml:space="preserve"> folder</w:t>
      </w:r>
      <w:r w:rsidR="00587925">
        <w:t>,</w:t>
      </w:r>
      <w:r>
        <w:t xml:space="preserve"> downloadable from the book’s website.</w:t>
      </w:r>
      <w:r w:rsidR="00D33E24">
        <w:t xml:space="preserve"> A solution, </w:t>
      </w:r>
      <w:r w:rsidR="00D33E24" w:rsidRPr="00C658C7">
        <w:rPr>
          <w:rStyle w:val="EmphasisItalic"/>
        </w:rPr>
        <w:t>practice_profile_olympus.py</w:t>
      </w:r>
      <w:r w:rsidR="00D33E24">
        <w:t>, can be found in the same folder and in the Appendix.</w:t>
      </w:r>
    </w:p>
    <w:p w14:paraId="10B699DA" w14:textId="66FD3E8E" w:rsidR="00291D25" w:rsidRDefault="00291D25" w:rsidP="0032674D">
      <w:pPr>
        <w:pStyle w:val="HeadA"/>
      </w:pPr>
      <w:bookmarkStart w:id="546" w:name="_Toc23926152"/>
      <w:r>
        <w:t>Practice Project: Plotting in 3D</w:t>
      </w:r>
      <w:bookmarkEnd w:id="546"/>
    </w:p>
    <w:p w14:paraId="48390940" w14:textId="43CAE36D" w:rsidR="00291D25" w:rsidRDefault="00291D25" w:rsidP="00477377">
      <w:pPr>
        <w:pStyle w:val="BodyFirst"/>
      </w:pPr>
      <w:r>
        <w:t xml:space="preserve">Mars is a very asymmetrical </w:t>
      </w:r>
      <w:commentRangeStart w:id="547"/>
      <w:del w:id="548" w:author="Lee Vaughan" w:date="2019-11-10T12:35:00Z">
        <w:r w:rsidDel="0032674D">
          <w:delText>world</w:delText>
        </w:r>
        <w:commentRangeEnd w:id="547"/>
        <w:r w:rsidR="00587925" w:rsidDel="0032674D">
          <w:rPr>
            <w:rStyle w:val="CommentReference"/>
            <w:rFonts w:asciiTheme="minorHAnsi" w:eastAsiaTheme="minorHAnsi" w:hAnsiTheme="minorHAnsi" w:cstheme="minorBidi"/>
          </w:rPr>
          <w:commentReference w:id="547"/>
        </w:r>
      </w:del>
      <w:ins w:id="549" w:author="Lee Vaughan" w:date="2019-11-10T12:35:00Z">
        <w:r w:rsidR="0032674D">
          <w:t>planet</w:t>
        </w:r>
      </w:ins>
      <w:r>
        <w:t xml:space="preserve">, with the southern hemisphere dominated by ancient cratered highlands and the north </w:t>
      </w:r>
      <w:r w:rsidR="00587925">
        <w:t xml:space="preserve">characterized </w:t>
      </w:r>
      <w:r>
        <w:t>by smooth</w:t>
      </w:r>
      <w:r w:rsidR="00587925">
        <w:t>,</w:t>
      </w:r>
      <w:r>
        <w:t xml:space="preserve"> flat lowlands. </w:t>
      </w:r>
      <w:r w:rsidR="00E9249D">
        <w:t>To make this more apparent, u</w:t>
      </w:r>
      <w:r>
        <w:t xml:space="preserve">se the 3D plotting functionality in </w:t>
      </w:r>
      <w:r w:rsidRPr="00291D25">
        <w:rPr>
          <w:rStyle w:val="Literal"/>
        </w:rPr>
        <w:t>matplotlib</w:t>
      </w:r>
      <w:r>
        <w:t xml:space="preserve"> to display the </w:t>
      </w:r>
      <w:r w:rsidRPr="00D33E24">
        <w:rPr>
          <w:rStyle w:val="EmphasisItalic"/>
        </w:rPr>
        <w:t>mola_1024x512_200mp.jpg</w:t>
      </w:r>
      <w:r>
        <w:rPr>
          <w:rStyle w:val="EmphasisItalic"/>
        </w:rPr>
        <w:t xml:space="preserve"> </w:t>
      </w:r>
      <w:r>
        <w:rPr>
          <w:rStyle w:val="BodyChar"/>
        </w:rPr>
        <w:t>image you used in the previous practice project (Figure 7-</w:t>
      </w:r>
      <w:ins w:id="550" w:author="Lee Vaughan" w:date="2019-11-10T12:49:00Z">
        <w:r w:rsidR="00EF7628">
          <w:rPr>
            <w:rStyle w:val="BodyChar"/>
          </w:rPr>
          <w:t>19</w:t>
        </w:r>
      </w:ins>
      <w:del w:id="551" w:author="Lee Vaughan" w:date="2019-11-10T12:49:00Z">
        <w:r w:rsidR="004E6304" w:rsidDel="00EF7628">
          <w:rPr>
            <w:rStyle w:val="BodyChar"/>
          </w:rPr>
          <w:delText>21</w:delText>
        </w:r>
      </w:del>
      <w:r>
        <w:rPr>
          <w:rStyle w:val="BodyChar"/>
        </w:rPr>
        <w:t>).</w:t>
      </w:r>
    </w:p>
    <w:p w14:paraId="4F24B9E9" w14:textId="77777777" w:rsidR="00291D25" w:rsidRDefault="00291D25" w:rsidP="00477377">
      <w:pPr>
        <w:pStyle w:val="BodyFirst"/>
      </w:pPr>
      <w:r>
        <w:rPr>
          <w:noProof/>
        </w:rPr>
        <w:lastRenderedPageBreak/>
        <w:drawing>
          <wp:inline distT="0" distB="0" distL="0" distR="0" wp14:anchorId="5B49421F" wp14:editId="247A98DF">
            <wp:extent cx="5709036" cy="4060039"/>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0298" cy="4068048"/>
                    </a:xfrm>
                    <a:prstGeom prst="rect">
                      <a:avLst/>
                    </a:prstGeom>
                  </pic:spPr>
                </pic:pic>
              </a:graphicData>
            </a:graphic>
          </wp:inline>
        </w:drawing>
      </w:r>
    </w:p>
    <w:p w14:paraId="4EFCFB6E" w14:textId="424EAA99" w:rsidR="00291D25" w:rsidRDefault="00291D25" w:rsidP="00515273">
      <w:pPr>
        <w:pStyle w:val="Caption"/>
      </w:pPr>
      <w:r>
        <w:t>Figure 7-</w:t>
      </w:r>
      <w:ins w:id="552" w:author="Lee Vaughan" w:date="2019-11-10T12:49:00Z">
        <w:r w:rsidR="00EF7628">
          <w:t>19</w:t>
        </w:r>
      </w:ins>
      <w:del w:id="553" w:author="Lee Vaughan" w:date="2019-11-10T12:49:00Z">
        <w:r w:rsidR="004E6304" w:rsidDel="00EF7628">
          <w:delText>21</w:delText>
        </w:r>
      </w:del>
      <w:r>
        <w:t>: A 3D contour plot of Mars, looking toward the west</w:t>
      </w:r>
    </w:p>
    <w:p w14:paraId="5A46985B" w14:textId="408761C0" w:rsidR="00BF3E93" w:rsidRDefault="00E9249D" w:rsidP="00613C9B">
      <w:pPr>
        <w:pStyle w:val="Body"/>
      </w:pPr>
      <w:r>
        <w:t xml:space="preserve">With </w:t>
      </w:r>
      <w:r w:rsidRPr="00E9249D">
        <w:rPr>
          <w:rStyle w:val="Literal"/>
        </w:rPr>
        <w:t>matplotlib</w:t>
      </w:r>
      <w:r>
        <w:t>, y</w:t>
      </w:r>
      <w:r w:rsidR="00956B02">
        <w:t xml:space="preserve">ou can make 3D </w:t>
      </w:r>
      <w:r w:rsidR="0089121F">
        <w:t xml:space="preserve">relief </w:t>
      </w:r>
      <w:r w:rsidR="00956B02">
        <w:t>plots using points, lines, contours, wireframes, and surfaces. Although the plots are somewhat crude, you can generate them quickly</w:t>
      </w:r>
      <w:r w:rsidR="009150A6">
        <w:t>. You can also</w:t>
      </w:r>
      <w:r w:rsidR="00956B02">
        <w:t xml:space="preserve"> use the mouse to interactively grab the plot and change the viewpoint. They are particularly useful for </w:t>
      </w:r>
      <w:r w:rsidR="009150A6">
        <w:t xml:space="preserve">people </w:t>
      </w:r>
      <w:r w:rsidR="00956B02">
        <w:t xml:space="preserve">who have trouble visualizing topography from 2D maps. </w:t>
      </w:r>
    </w:p>
    <w:p w14:paraId="614FBC64" w14:textId="3B88AA29" w:rsidR="00291D25" w:rsidRDefault="00956B02" w:rsidP="00613C9B">
      <w:pPr>
        <w:pStyle w:val="Body"/>
      </w:pPr>
      <w:r>
        <w:t>In Figure 7-</w:t>
      </w:r>
      <w:ins w:id="554" w:author="Lee Vaughan" w:date="2019-11-10T12:49:00Z">
        <w:r w:rsidR="00EF7628">
          <w:t>19</w:t>
        </w:r>
      </w:ins>
      <w:del w:id="555" w:author="Lee Vaughan" w:date="2019-11-10T12:49:00Z">
        <w:r w:rsidR="004E6304" w:rsidDel="00EF7628">
          <w:delText>21</w:delText>
        </w:r>
      </w:del>
      <w:r>
        <w:t xml:space="preserve">, </w:t>
      </w:r>
      <w:r w:rsidR="003E3C7E">
        <w:t>the</w:t>
      </w:r>
      <w:r w:rsidR="002410A3">
        <w:t xml:space="preserve"> exaggerated vertical scale makes </w:t>
      </w:r>
      <w:r>
        <w:t>the elevation difference from south to north easy to see</w:t>
      </w:r>
      <w:r w:rsidR="002410A3">
        <w:t>. It’s also easy to spot the</w:t>
      </w:r>
      <w:r w:rsidR="00BF3E93">
        <w:t xml:space="preserve"> </w:t>
      </w:r>
      <w:r w:rsidR="00B87AB6">
        <w:t xml:space="preserve">tallest mountain (Olympus Mons) and </w:t>
      </w:r>
      <w:r w:rsidR="002410A3">
        <w:t xml:space="preserve">the </w:t>
      </w:r>
      <w:r w:rsidR="00BF3E93">
        <w:t>deepest</w:t>
      </w:r>
      <w:r w:rsidR="00B87AB6">
        <w:t xml:space="preserve"> </w:t>
      </w:r>
      <w:r w:rsidR="002410A3">
        <w:t>crater</w:t>
      </w:r>
      <w:r w:rsidR="00B87AB6">
        <w:t xml:space="preserve"> (Hellas </w:t>
      </w:r>
      <w:proofErr w:type="spellStart"/>
      <w:r w:rsidR="00B87AB6">
        <w:t>Planitia</w:t>
      </w:r>
      <w:proofErr w:type="spellEnd"/>
      <w:r w:rsidR="00B87AB6">
        <w:t xml:space="preserve">). </w:t>
      </w:r>
    </w:p>
    <w:p w14:paraId="4AFB204B" w14:textId="6599F75E" w:rsidR="00E9249D" w:rsidRDefault="00DC2C23" w:rsidP="00613C9B">
      <w:pPr>
        <w:pStyle w:val="Body"/>
        <w:rPr>
          <w:ins w:id="556" w:author="Lee Vaughan" w:date="2019-11-10T12:28:00Z"/>
        </w:rPr>
      </w:pPr>
      <w:r>
        <w:t xml:space="preserve">You can reproduce the </w:t>
      </w:r>
      <w:r w:rsidR="00E9249D">
        <w:t>plot in Figure 7-</w:t>
      </w:r>
      <w:ins w:id="557" w:author="Lee Vaughan" w:date="2019-11-10T12:49:00Z">
        <w:r w:rsidR="00EF7628">
          <w:t>19</w:t>
        </w:r>
      </w:ins>
      <w:del w:id="558" w:author="Lee Vaughan" w:date="2019-11-10T12:49:00Z">
        <w:r w:rsidR="004E6304" w:rsidDel="00EF7628">
          <w:delText>21</w:delText>
        </w:r>
      </w:del>
      <w:r w:rsidR="003E3C7E">
        <w:t xml:space="preserve">—sans </w:t>
      </w:r>
      <w:r w:rsidR="00E9249D">
        <w:t>annotation</w:t>
      </w:r>
      <w:r w:rsidR="003E3C7E">
        <w:t xml:space="preserve">—with </w:t>
      </w:r>
      <w:r>
        <w:t xml:space="preserve">the </w:t>
      </w:r>
      <w:r w:rsidR="00000F4E" w:rsidRPr="00000F4E">
        <w:rPr>
          <w:rStyle w:val="EmphasisItalic"/>
        </w:rPr>
        <w:t>practice_3</w:t>
      </w:r>
      <w:r w:rsidR="001D5F56">
        <w:rPr>
          <w:rStyle w:val="EmphasisItalic"/>
        </w:rPr>
        <w:t>d</w:t>
      </w:r>
      <w:r w:rsidR="00000F4E" w:rsidRPr="00000F4E">
        <w:rPr>
          <w:rStyle w:val="EmphasisItalic"/>
        </w:rPr>
        <w:t>_plotting</w:t>
      </w:r>
      <w:r w:rsidRPr="00000F4E">
        <w:rPr>
          <w:rStyle w:val="EmphasisItalic"/>
        </w:rPr>
        <w:t>.py</w:t>
      </w:r>
      <w:r>
        <w:t xml:space="preserve"> program in the Appendix </w:t>
      </w:r>
      <w:r w:rsidR="009150A6">
        <w:t xml:space="preserve">or </w:t>
      </w:r>
      <w:r w:rsidRPr="00000F4E">
        <w:rPr>
          <w:rStyle w:val="EmphasisItalic"/>
        </w:rPr>
        <w:t>Chapter_7</w:t>
      </w:r>
      <w:r>
        <w:t xml:space="preserve"> folder</w:t>
      </w:r>
      <w:r w:rsidR="009150A6">
        <w:t>,</w:t>
      </w:r>
      <w:r>
        <w:t xml:space="preserve"> downloadable from the book’s website. The map image can be found in the same folder</w:t>
      </w:r>
      <w:r w:rsidR="00C56D29">
        <w:t>.</w:t>
      </w:r>
    </w:p>
    <w:p w14:paraId="1B4A2A7C" w14:textId="77777777" w:rsidR="0032674D" w:rsidRDefault="0032674D" w:rsidP="0032674D">
      <w:pPr>
        <w:pStyle w:val="HeadA"/>
        <w:rPr>
          <w:ins w:id="559" w:author="Lee Vaughan" w:date="2019-11-10T12:28:00Z"/>
        </w:rPr>
      </w:pPr>
      <w:ins w:id="560" w:author="Lee Vaughan" w:date="2019-11-10T12:28:00Z">
        <w:r>
          <w:t xml:space="preserve">Practice Project: Mixing </w:t>
        </w:r>
        <w:commentRangeStart w:id="561"/>
        <w:r>
          <w:t>Maps</w:t>
        </w:r>
      </w:ins>
      <w:commentRangeEnd w:id="561"/>
      <w:ins w:id="562" w:author="Lee Vaughan" w:date="2019-11-10T12:33:00Z">
        <w:r>
          <w:rPr>
            <w:rStyle w:val="CommentReference"/>
            <w:rFonts w:ascii="Times New Roman" w:eastAsiaTheme="minorHAnsi" w:hAnsi="Times New Roman"/>
            <w:b w:val="0"/>
          </w:rPr>
          <w:commentReference w:id="561"/>
        </w:r>
      </w:ins>
    </w:p>
    <w:p w14:paraId="074C8CED" w14:textId="2C283077" w:rsidR="0032674D" w:rsidRDefault="0032674D" w:rsidP="00477377">
      <w:pPr>
        <w:pStyle w:val="BodyFirst"/>
        <w:rPr>
          <w:ins w:id="563" w:author="Lee Vaughan" w:date="2019-11-10T12:28:00Z"/>
        </w:rPr>
      </w:pPr>
      <w:ins w:id="564" w:author="Lee Vaughan" w:date="2019-11-10T12:28:00Z">
        <w:r>
          <w:t xml:space="preserve">Make up a new project that adds a bit of science to the site-selection process. Combine the MOLA map with a color geology map and find the smoothest rectangular regions within the volcanic deposits at </w:t>
        </w:r>
        <w:proofErr w:type="spellStart"/>
        <w:r>
          <w:t>Tharsis</w:t>
        </w:r>
        <w:proofErr w:type="spellEnd"/>
        <w:r>
          <w:t xml:space="preserve"> Montes (see arrow in Figure 7-</w:t>
        </w:r>
      </w:ins>
      <w:ins w:id="565" w:author="Lee Vaughan" w:date="2019-11-10T12:49:00Z">
        <w:r w:rsidR="00EF7628">
          <w:t>20</w:t>
        </w:r>
      </w:ins>
      <w:ins w:id="566" w:author="Lee Vaughan" w:date="2019-11-10T12:28:00Z">
        <w:r>
          <w:t xml:space="preserve">). </w:t>
        </w:r>
      </w:ins>
    </w:p>
    <w:p w14:paraId="1EC70437" w14:textId="77777777" w:rsidR="0032674D" w:rsidRDefault="0032674D" w:rsidP="00477377">
      <w:pPr>
        <w:pStyle w:val="BodyFirst"/>
        <w:rPr>
          <w:ins w:id="567" w:author="Lee Vaughan" w:date="2019-11-10T12:28:00Z"/>
        </w:rPr>
      </w:pPr>
      <w:ins w:id="568" w:author="Lee Vaughan" w:date="2019-11-10T12:28:00Z">
        <w:r>
          <w:rPr>
            <w:noProof/>
          </w:rPr>
          <w:lastRenderedPageBreak/>
          <w:drawing>
            <wp:inline distT="0" distB="0" distL="0" distR="0" wp14:anchorId="72806DFE" wp14:editId="25E08D25">
              <wp:extent cx="5844208" cy="30171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grayscl/>
                      </a:blip>
                      <a:stretch>
                        <a:fillRect/>
                      </a:stretch>
                    </pic:blipFill>
                    <pic:spPr>
                      <a:xfrm>
                        <a:off x="0" y="0"/>
                        <a:ext cx="5858336" cy="3024417"/>
                      </a:xfrm>
                      <a:prstGeom prst="rect">
                        <a:avLst/>
                      </a:prstGeom>
                    </pic:spPr>
                  </pic:pic>
                </a:graphicData>
              </a:graphic>
            </wp:inline>
          </w:drawing>
        </w:r>
        <w:r>
          <w:t xml:space="preserve"> </w:t>
        </w:r>
      </w:ins>
    </w:p>
    <w:p w14:paraId="53F97A96" w14:textId="0E502BF1" w:rsidR="0032674D" w:rsidRDefault="0032674D" w:rsidP="00515273">
      <w:pPr>
        <w:pStyle w:val="Caption"/>
        <w:rPr>
          <w:ins w:id="569" w:author="Lee Vaughan" w:date="2019-11-10T12:28:00Z"/>
        </w:rPr>
      </w:pPr>
      <w:ins w:id="570" w:author="Lee Vaughan" w:date="2019-11-10T12:28:00Z">
        <w:r>
          <w:t>Figure 7-</w:t>
        </w:r>
      </w:ins>
      <w:ins w:id="571" w:author="Lee Vaughan" w:date="2019-11-10T12:49:00Z">
        <w:r w:rsidR="00EF7628">
          <w:t>20</w:t>
        </w:r>
      </w:ins>
      <w:ins w:id="572" w:author="Lee Vaughan" w:date="2019-11-10T12:28:00Z">
        <w:r>
          <w:t xml:space="preserve">: Geological map of Mars. The arrow points to volcanic deposits on </w:t>
        </w:r>
        <w:proofErr w:type="spellStart"/>
        <w:r>
          <w:t>Tharsis</w:t>
        </w:r>
        <w:proofErr w:type="spellEnd"/>
        <w:r>
          <w:t xml:space="preserve"> Montes.</w:t>
        </w:r>
      </w:ins>
      <w:ins w:id="573" w:author="Lee Vaughan" w:date="2019-11-10T15:28:00Z">
        <w:r w:rsidR="00140D98">
          <w:t xml:space="preserve"> Courtesy of NASA.</w:t>
        </w:r>
      </w:ins>
    </w:p>
    <w:p w14:paraId="24E0A6B5" w14:textId="77777777" w:rsidR="0032674D" w:rsidRDefault="0032674D" w:rsidP="00613C9B">
      <w:pPr>
        <w:pStyle w:val="Body"/>
        <w:rPr>
          <w:ins w:id="574" w:author="Lee Vaughan" w:date="2019-11-10T12:28:00Z"/>
        </w:rPr>
      </w:pPr>
      <w:ins w:id="575" w:author="Lee Vaughan" w:date="2019-11-10T12:28:00Z">
        <w:r>
          <w:t xml:space="preserve">Since the </w:t>
        </w:r>
        <w:proofErr w:type="spellStart"/>
        <w:r>
          <w:t>Tharsis</w:t>
        </w:r>
        <w:proofErr w:type="spellEnd"/>
        <w:r>
          <w:t xml:space="preserve"> Montes region lies at a high altitude, focus on finding the flattest and smoothest parts of the volcanic deposits, rather than targeting the lowest elevations. To isolate the volcanic deposits, consider </w:t>
        </w:r>
        <w:commentRangeStart w:id="576"/>
        <w:r>
          <w:t>thresholding a grayscale version of the</w:t>
        </w:r>
        <w:r>
          <w:t xml:space="preserve"> </w:t>
        </w:r>
        <w:r>
          <w:t xml:space="preserve">map. </w:t>
        </w:r>
        <w:commentRangeEnd w:id="576"/>
        <w:r>
          <w:rPr>
            <w:rStyle w:val="CommentReference"/>
            <w:rFonts w:asciiTheme="minorHAnsi" w:eastAsiaTheme="minorHAnsi" w:hAnsiTheme="minorHAnsi" w:cstheme="minorBidi"/>
          </w:rPr>
          <w:commentReference w:id="576"/>
        </w:r>
      </w:ins>
    </w:p>
    <w:p w14:paraId="59683BE7" w14:textId="02B0340B" w:rsidR="0032674D" w:rsidRDefault="0032674D" w:rsidP="00613C9B">
      <w:pPr>
        <w:pStyle w:val="Body"/>
        <w:rPr>
          <w:ins w:id="577" w:author="Lee Vaughan" w:date="2019-11-10T12:28:00Z"/>
        </w:rPr>
      </w:pPr>
      <w:ins w:id="578" w:author="Lee Vaughan" w:date="2019-11-10T12:28:00Z">
        <w:r>
          <w:t xml:space="preserve">With </w:t>
        </w:r>
        <w:r w:rsidRPr="00F66E53">
          <w:rPr>
            <w:rStyle w:val="EmphasisItalic"/>
          </w:rPr>
          <w:t>thresholding</w:t>
        </w:r>
        <w:r>
          <w:t xml:space="preserve">, you convert a grayscale image into a binary image where pixels above or between specified threshold values are set to 1, and all others are set to 0. </w:t>
        </w:r>
        <w:r>
          <w:t>You can use this binary image to filter the MOLA map, as shown in Figure 7-</w:t>
        </w:r>
      </w:ins>
      <w:ins w:id="579" w:author="Lee Vaughan" w:date="2019-11-10T12:49:00Z">
        <w:r w:rsidR="00EF7628">
          <w:t>21</w:t>
        </w:r>
      </w:ins>
      <w:ins w:id="580" w:author="Lee Vaughan" w:date="2019-11-10T12:28:00Z">
        <w:r>
          <w:t>.</w:t>
        </w:r>
      </w:ins>
    </w:p>
    <w:p w14:paraId="0ECEF812" w14:textId="77777777" w:rsidR="0032674D" w:rsidRDefault="0032674D" w:rsidP="00613C9B">
      <w:pPr>
        <w:pStyle w:val="Body"/>
        <w:rPr>
          <w:ins w:id="581" w:author="Lee Vaughan" w:date="2019-11-10T12:28:00Z"/>
        </w:rPr>
      </w:pPr>
    </w:p>
    <w:p w14:paraId="350F7446" w14:textId="77777777" w:rsidR="0032674D" w:rsidRDefault="0032674D" w:rsidP="00613C9B">
      <w:pPr>
        <w:pStyle w:val="Body"/>
        <w:rPr>
          <w:ins w:id="582" w:author="Lee Vaughan" w:date="2019-11-10T12:28:00Z"/>
        </w:rPr>
      </w:pPr>
    </w:p>
    <w:p w14:paraId="2CEC81F0" w14:textId="77777777" w:rsidR="0032674D" w:rsidRDefault="0032674D" w:rsidP="00477377">
      <w:pPr>
        <w:pStyle w:val="BodyFirst"/>
        <w:rPr>
          <w:ins w:id="583" w:author="Lee Vaughan" w:date="2019-11-10T12:28:00Z"/>
        </w:rPr>
      </w:pPr>
      <w:ins w:id="584" w:author="Lee Vaughan" w:date="2019-11-10T12:28:00Z">
        <w:r>
          <w:rPr>
            <w:noProof/>
          </w:rPr>
          <w:lastRenderedPageBreak/>
          <w:drawing>
            <wp:inline distT="0" distB="0" distL="0" distR="0" wp14:anchorId="1844028F" wp14:editId="0F52BA1C">
              <wp:extent cx="5470497" cy="3295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7075" cy="3329336"/>
                      </a:xfrm>
                      <a:prstGeom prst="rect">
                        <a:avLst/>
                      </a:prstGeom>
                    </pic:spPr>
                  </pic:pic>
                </a:graphicData>
              </a:graphic>
            </wp:inline>
          </w:drawing>
        </w:r>
      </w:ins>
    </w:p>
    <w:p w14:paraId="0841AC3B" w14:textId="5683C642" w:rsidR="0032674D" w:rsidRPr="0064050F" w:rsidRDefault="0032674D" w:rsidP="00515273">
      <w:pPr>
        <w:pStyle w:val="Caption"/>
        <w:rPr>
          <w:ins w:id="585" w:author="Lee Vaughan" w:date="2019-11-10T12:28:00Z"/>
        </w:rPr>
      </w:pPr>
      <w:ins w:id="586" w:author="Lee Vaughan" w:date="2019-11-10T12:28:00Z">
        <w:r>
          <w:t>Figure 7-</w:t>
        </w:r>
      </w:ins>
      <w:ins w:id="587" w:author="Lee Vaughan" w:date="2019-11-10T12:49:00Z">
        <w:r w:rsidR="00EF7628">
          <w:t>21</w:t>
        </w:r>
      </w:ins>
      <w:ins w:id="588" w:author="Lee Vaughan" w:date="2019-11-10T12:28:00Z">
        <w:r>
          <w:t xml:space="preserve">: Filtered MOLA map over the </w:t>
        </w:r>
        <w:proofErr w:type="spellStart"/>
        <w:r>
          <w:t>Tharsis</w:t>
        </w:r>
        <w:proofErr w:type="spellEnd"/>
        <w:r>
          <w:t xml:space="preserve"> Montes region, with </w:t>
        </w:r>
        <w:proofErr w:type="spellStart"/>
        <w:r>
          <w:t>ptp</w:t>
        </w:r>
        <w:proofErr w:type="spellEnd"/>
        <w:r>
          <w:t xml:space="preserve"> (left) and std (right) rectangles </w:t>
        </w:r>
      </w:ins>
    </w:p>
    <w:p w14:paraId="5BD3984E" w14:textId="486C2591" w:rsidR="0032674D" w:rsidRDefault="0032674D" w:rsidP="00613C9B">
      <w:pPr>
        <w:pStyle w:val="Body"/>
        <w:rPr>
          <w:ins w:id="589" w:author="Lee Vaughan" w:date="2019-11-10T12:30:00Z"/>
        </w:rPr>
      </w:pPr>
      <w:ins w:id="590" w:author="Lee Vaughan" w:date="2019-11-10T12:28:00Z">
        <w:r>
          <w:t xml:space="preserve">You can find the geological map, </w:t>
        </w:r>
        <w:r w:rsidRPr="007F149C">
          <w:rPr>
            <w:rStyle w:val="EmphasisItalic"/>
          </w:rPr>
          <w:t>Mars_Global_Geology_Mariner9_1024.jpg</w:t>
        </w:r>
        <w:r>
          <w:t xml:space="preserve">, in the </w:t>
        </w:r>
        <w:r w:rsidRPr="007F149C">
          <w:rPr>
            <w:rStyle w:val="EmphasisItalic"/>
          </w:rPr>
          <w:t>Chapter_7</w:t>
        </w:r>
        <w:r>
          <w:t xml:space="preserve"> folder, downloadable from the book’s website. The volcanic deposits will be light pink in color. </w:t>
        </w:r>
      </w:ins>
      <w:ins w:id="591" w:author="Lee Vaughan" w:date="2019-11-10T12:29:00Z">
        <w:r>
          <w:t xml:space="preserve">For the elevation map, use the </w:t>
        </w:r>
        <w:r w:rsidRPr="00D33E24">
          <w:rPr>
            <w:rStyle w:val="EmphasisItalic"/>
          </w:rPr>
          <w:t>mola_1024x512_200mp.jpg</w:t>
        </w:r>
        <w:r>
          <w:rPr>
            <w:rStyle w:val="EmphasisItalic"/>
          </w:rPr>
          <w:t xml:space="preserve"> </w:t>
        </w:r>
        <w:r>
          <w:t xml:space="preserve">from the </w:t>
        </w:r>
      </w:ins>
      <w:ins w:id="592" w:author="Lee Vaughan" w:date="2019-11-10T15:29:00Z">
        <w:r w:rsidR="00572C78">
          <w:t>“</w:t>
        </w:r>
      </w:ins>
      <w:ins w:id="593" w:author="Lee Vaughan" w:date="2019-11-10T12:29:00Z">
        <w:r>
          <w:t>Extracting an Elevation</w:t>
        </w:r>
      </w:ins>
      <w:ins w:id="594" w:author="Lee Vaughan" w:date="2019-11-10T12:30:00Z">
        <w:r>
          <w:t xml:space="preserve"> </w:t>
        </w:r>
        <w:commentRangeStart w:id="595"/>
        <w:r>
          <w:t>Profile</w:t>
        </w:r>
      </w:ins>
      <w:commentRangeEnd w:id="595"/>
      <w:ins w:id="596" w:author="Lee Vaughan" w:date="2019-11-10T15:29:00Z">
        <w:r w:rsidR="00572C78">
          <w:rPr>
            <w:rStyle w:val="CommentReference"/>
            <w:rFonts w:eastAsiaTheme="minorHAnsi"/>
          </w:rPr>
          <w:commentReference w:id="595"/>
        </w:r>
        <w:r w:rsidR="00572C78">
          <w:t>”</w:t>
        </w:r>
      </w:ins>
      <w:ins w:id="597" w:author="Lee Vaughan" w:date="2019-11-10T12:30:00Z">
        <w:r>
          <w:t xml:space="preserve"> practice project on Page XX. </w:t>
        </w:r>
      </w:ins>
    </w:p>
    <w:p w14:paraId="095DDD14" w14:textId="4D95DB09" w:rsidR="0032674D" w:rsidRPr="00E9249D" w:rsidRDefault="0032674D" w:rsidP="00613C9B">
      <w:pPr>
        <w:pStyle w:val="Body"/>
      </w:pPr>
      <w:ins w:id="598" w:author="Lee Vaughan" w:date="2019-11-10T12:29:00Z">
        <w:r>
          <w:t>A</w:t>
        </w:r>
      </w:ins>
      <w:ins w:id="599" w:author="Lee Vaughan" w:date="2019-11-10T12:28:00Z">
        <w:r>
          <w:t xml:space="preserve"> solution, </w:t>
        </w:r>
        <w:r w:rsidRPr="0064050F">
          <w:rPr>
            <w:rStyle w:val="EmphasisItalic"/>
          </w:rPr>
          <w:t>practice_geo_map_step_1of2.py</w:t>
        </w:r>
        <w:r>
          <w:t xml:space="preserve"> and </w:t>
        </w:r>
        <w:r w:rsidRPr="0064050F">
          <w:rPr>
            <w:rStyle w:val="EmphasisItalic"/>
          </w:rPr>
          <w:t>practice_geo_map_step_2of2.py</w:t>
        </w:r>
        <w:r>
          <w:t xml:space="preserve">, can be found in the same folder and in the Appendix. Run the </w:t>
        </w:r>
        <w:r w:rsidRPr="0064050F">
          <w:rPr>
            <w:rStyle w:val="EmphasisItalic"/>
          </w:rPr>
          <w:t>practice_geo_map_step_1of2.py</w:t>
        </w:r>
        <w:r>
          <w:t xml:space="preserve"> program first to generate the filter for step 2.</w:t>
        </w:r>
      </w:ins>
    </w:p>
    <w:p w14:paraId="1F12C087" w14:textId="5B9816C1" w:rsidR="004E6304" w:rsidRDefault="004E6304" w:rsidP="0032674D">
      <w:pPr>
        <w:pStyle w:val="HeadA"/>
      </w:pPr>
      <w:bookmarkStart w:id="600" w:name="_Toc23926153"/>
      <w:r>
        <w:t>Challenge Project: Making it Three in a Row</w:t>
      </w:r>
      <w:bookmarkEnd w:id="600"/>
    </w:p>
    <w:p w14:paraId="2D70C85F" w14:textId="47D71AB3" w:rsidR="004E6304" w:rsidRDefault="004E6304" w:rsidP="00477377">
      <w:pPr>
        <w:pStyle w:val="BodyFirst"/>
      </w:pPr>
      <w:r>
        <w:t xml:space="preserve">Edit the previous Practice Project so that the profile passes through the three </w:t>
      </w:r>
      <w:r w:rsidR="009150A6">
        <w:t>volcanoes</w:t>
      </w:r>
      <w:r>
        <w:t xml:space="preserve"> on </w:t>
      </w:r>
      <w:proofErr w:type="spellStart"/>
      <w:r>
        <w:t>Tharsis</w:t>
      </w:r>
      <w:proofErr w:type="spellEnd"/>
      <w:r>
        <w:t xml:space="preserve"> Montes, as shown in Figure 7-</w:t>
      </w:r>
      <w:r w:rsidR="00C56D29">
        <w:t>22</w:t>
      </w:r>
      <w:r>
        <w:t>.</w:t>
      </w:r>
    </w:p>
    <w:p w14:paraId="5AC3A95F" w14:textId="6FDDD335" w:rsidR="004E6304" w:rsidRDefault="00E52669" w:rsidP="00477377">
      <w:pPr>
        <w:pStyle w:val="BodyFirst"/>
        <w:rPr>
          <w:rFonts w:eastAsia="Wingdings"/>
        </w:rPr>
      </w:pPr>
      <w:ins w:id="601" w:author="Lee Vaughan" w:date="2019-11-10T12:41:00Z">
        <w:r>
          <w:rPr>
            <w:noProof/>
          </w:rPr>
          <w:lastRenderedPageBreak/>
          <w:drawing>
            <wp:inline distT="0" distB="0" distL="0" distR="0" wp14:anchorId="21AE49D1" wp14:editId="36E7DB2B">
              <wp:extent cx="6186114" cy="32010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49708" cy="3233993"/>
                      </a:xfrm>
                      <a:prstGeom prst="rect">
                        <a:avLst/>
                      </a:prstGeom>
                    </pic:spPr>
                  </pic:pic>
                </a:graphicData>
              </a:graphic>
            </wp:inline>
          </w:drawing>
        </w:r>
        <w:r>
          <w:rPr>
            <w:noProof/>
          </w:rPr>
          <w:t xml:space="preserve"> </w:t>
        </w:r>
      </w:ins>
      <w:del w:id="602" w:author="Lee Vaughan" w:date="2019-11-10T12:41:00Z">
        <w:r w:rsidR="004E6304" w:rsidDel="00E52669">
          <w:rPr>
            <w:noProof/>
          </w:rPr>
          <w:drawing>
            <wp:inline distT="0" distB="0" distL="0" distR="0" wp14:anchorId="0E477549" wp14:editId="2BFC85F3">
              <wp:extent cx="6327140" cy="31997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27140" cy="3199765"/>
                      </a:xfrm>
                      <a:prstGeom prst="rect">
                        <a:avLst/>
                      </a:prstGeom>
                    </pic:spPr>
                  </pic:pic>
                </a:graphicData>
              </a:graphic>
            </wp:inline>
          </w:drawing>
        </w:r>
      </w:del>
      <w:r w:rsidR="004E6304">
        <w:rPr>
          <w:noProof/>
        </w:rPr>
        <w:t xml:space="preserve"> </w:t>
      </w:r>
    </w:p>
    <w:p w14:paraId="1F457895" w14:textId="51F96439" w:rsidR="004E6304" w:rsidRDefault="004E6304" w:rsidP="00515273">
      <w:pPr>
        <w:pStyle w:val="Caption"/>
        <w:rPr>
          <w:ins w:id="603" w:author="Lee Vaughan" w:date="2019-11-10T12:42:00Z"/>
        </w:rPr>
      </w:pPr>
      <w:r>
        <w:t>Figure 7-</w:t>
      </w:r>
      <w:r w:rsidR="00C56D29">
        <w:t>22</w:t>
      </w:r>
      <w:r>
        <w:t xml:space="preserve">: Diagonal profile through the three volcanoes on </w:t>
      </w:r>
      <w:proofErr w:type="spellStart"/>
      <w:r>
        <w:t>Tharsis</w:t>
      </w:r>
      <w:proofErr w:type="spellEnd"/>
      <w:r>
        <w:t xml:space="preserve"> Montes</w:t>
      </w:r>
    </w:p>
    <w:p w14:paraId="6786C342" w14:textId="7561DDDB" w:rsidR="00E52669" w:rsidRPr="00E52669" w:rsidRDefault="00E52669" w:rsidP="00613C9B">
      <w:pPr>
        <w:pStyle w:val="Body"/>
        <w:pPrChange w:id="604" w:author="Lee Vaughan" w:date="2019-11-10T14:59:00Z">
          <w:pPr>
            <w:pStyle w:val="Caption"/>
          </w:pPr>
        </w:pPrChange>
      </w:pPr>
      <w:ins w:id="605" w:author="Lee Vaughan" w:date="2019-11-10T12:43:00Z">
        <w:r>
          <w:t xml:space="preserve">Other interesting features to </w:t>
        </w:r>
      </w:ins>
      <w:ins w:id="606" w:author="Lee Vaughan" w:date="2019-11-10T12:44:00Z">
        <w:r>
          <w:t xml:space="preserve">profile are Valles </w:t>
        </w:r>
        <w:proofErr w:type="spellStart"/>
        <w:r>
          <w:t>Marineris</w:t>
        </w:r>
        <w:proofErr w:type="spellEnd"/>
        <w:r>
          <w:t xml:space="preserve">, a canyon </w:t>
        </w:r>
      </w:ins>
      <w:ins w:id="607" w:author="Lee Vaughan" w:date="2019-11-10T12:46:00Z">
        <w:r w:rsidR="00B03C7B">
          <w:t xml:space="preserve">five times as long and four times as deep as the Grand Canyon, and Hellas </w:t>
        </w:r>
        <w:proofErr w:type="spellStart"/>
        <w:r w:rsidR="00B03C7B">
          <w:t>Planitia</w:t>
        </w:r>
        <w:proofErr w:type="spellEnd"/>
        <w:r w:rsidR="00B03C7B">
          <w:t xml:space="preserve">, </w:t>
        </w:r>
      </w:ins>
      <w:ins w:id="608" w:author="Lee Vaughan" w:date="2019-11-10T12:48:00Z">
        <w:r w:rsidR="00B03C7B">
          <w:t>considered the third or fourth largest impact crater in the solar system</w:t>
        </w:r>
        <w:r w:rsidR="00EF7628">
          <w:t xml:space="preserve"> (Figure 7-</w:t>
        </w:r>
      </w:ins>
      <w:ins w:id="609" w:author="Lee Vaughan" w:date="2019-11-10T12:50:00Z">
        <w:r w:rsidR="00EF7628">
          <w:t>22).</w:t>
        </w:r>
      </w:ins>
    </w:p>
    <w:p w14:paraId="096C8A96" w14:textId="77777777" w:rsidR="003F2867" w:rsidRDefault="003F2867" w:rsidP="0032674D">
      <w:pPr>
        <w:pStyle w:val="HeadA"/>
      </w:pPr>
      <w:bookmarkStart w:id="610" w:name="_Toc23926154"/>
      <w:r>
        <w:t>Challenge Project: Wrapping Rectangles</w:t>
      </w:r>
      <w:bookmarkEnd w:id="610"/>
    </w:p>
    <w:p w14:paraId="240D5CDC" w14:textId="788BE60E" w:rsidR="003F2867" w:rsidRDefault="003F2867" w:rsidP="00477377">
      <w:pPr>
        <w:pStyle w:val="BodyFirst"/>
      </w:pPr>
      <w:r>
        <w:t xml:space="preserve">Edit the </w:t>
      </w:r>
      <w:ins w:id="611" w:author="Lee Vaughan" w:date="2019-11-10T12:51:00Z">
        <w:r w:rsidR="00EF7628" w:rsidRPr="00EF7628">
          <w:rPr>
            <w:rStyle w:val="EmphasisItalic"/>
            <w:rPrChange w:id="612" w:author="Lee Vaughan" w:date="2019-11-10T12:51:00Z">
              <w:rPr/>
            </w:rPrChange>
          </w:rPr>
          <w:t>site_selector.py</w:t>
        </w:r>
        <w:r w:rsidR="00EF7628">
          <w:t xml:space="preserve"> </w:t>
        </w:r>
      </w:ins>
      <w:r>
        <w:t xml:space="preserve">code </w:t>
      </w:r>
      <w:del w:id="613" w:author="Lee Vaughan" w:date="2019-11-10T12:51:00Z">
        <w:r w:rsidDel="00EF7628">
          <w:delText xml:space="preserve">for Project 10 </w:delText>
        </w:r>
      </w:del>
      <w:r>
        <w:t xml:space="preserve">so that it accommodates rectangle dimensions that don’t divide evenly into the width of the MOLA image. One way to do this is to add code that splits the rectangle into two pieces—one along the right edge of the map and the other along the left edge—calculates statistics for each, then recombines them into a full rectangle. Another approach is to duplicate </w:t>
      </w:r>
      <w:bookmarkStart w:id="614" w:name="_GoBack"/>
      <w:bookmarkEnd w:id="614"/>
      <w:r>
        <w:t>the image and “stitch” it to the original image</w:t>
      </w:r>
      <w:r w:rsidR="0089647D">
        <w:t>,</w:t>
      </w:r>
      <w:r>
        <w:t xml:space="preserve"> as shown in Figure 7-</w:t>
      </w:r>
      <w:r w:rsidR="002A362C">
        <w:t>2</w:t>
      </w:r>
      <w:r w:rsidR="00C56D29">
        <w:t>3</w:t>
      </w:r>
      <w:r>
        <w:t>. This way, you won’t have to split the rectangles, just decide when to stop stepping them across the map.</w:t>
      </w:r>
    </w:p>
    <w:p w14:paraId="2FB01886" w14:textId="77777777" w:rsidR="003F2867" w:rsidRDefault="004A4105" w:rsidP="00477377">
      <w:pPr>
        <w:pStyle w:val="BodyFirst"/>
        <w:rPr>
          <w:rFonts w:eastAsia="Wingdings"/>
        </w:rPr>
      </w:pPr>
      <w:r w:rsidRPr="003F2867">
        <w:rPr>
          <w:noProof/>
        </w:rPr>
        <w:drawing>
          <wp:inline distT="0" distB="0" distL="0" distR="0" wp14:anchorId="3A00BF15" wp14:editId="49AF5761">
            <wp:extent cx="6327140" cy="17760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27140" cy="1776095"/>
                    </a:xfrm>
                    <a:prstGeom prst="rect">
                      <a:avLst/>
                    </a:prstGeom>
                  </pic:spPr>
                </pic:pic>
              </a:graphicData>
            </a:graphic>
          </wp:inline>
        </w:drawing>
      </w:r>
    </w:p>
    <w:p w14:paraId="11A993CA" w14:textId="77777777" w:rsidR="003F2867" w:rsidRDefault="003F2867" w:rsidP="00515273">
      <w:pPr>
        <w:pStyle w:val="Caption"/>
      </w:pPr>
      <w:r>
        <w:lastRenderedPageBreak/>
        <w:t>Figure 7-</w:t>
      </w:r>
      <w:r w:rsidR="002A362C">
        <w:t>2</w:t>
      </w:r>
      <w:r w:rsidR="00C56D29">
        <w:t>3</w:t>
      </w:r>
      <w:r>
        <w:t xml:space="preserve">: </w:t>
      </w:r>
      <w:r w:rsidR="00B276F4">
        <w:t>The grayscale MOLA image duplicated and repeated</w:t>
      </w:r>
    </w:p>
    <w:sectPr w:rsidR="003F2867" w:rsidSect="00FB3541">
      <w:footerReference w:type="default" r:id="rId34"/>
      <w:type w:val="continuous"/>
      <w:pgSz w:w="12240" w:h="15840"/>
      <w:pgMar w:top="1138" w:right="1138" w:bottom="1138" w:left="1138" w:header="0" w:footer="720" w:gutter="0"/>
      <w:cols w:space="720"/>
      <w:formProt w:val="0"/>
      <w:docGrid w:linePitch="312" w:charSpace="2047"/>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Lee Vaughan" w:date="2019-11-08T11:26:00Z" w:initials="LV">
    <w:p w14:paraId="19E137A4" w14:textId="17B1A65A" w:rsidR="007467A4" w:rsidRDefault="007467A4">
      <w:pPr>
        <w:pStyle w:val="CommentText"/>
      </w:pPr>
      <w:r>
        <w:rPr>
          <w:rStyle w:val="CommentReference"/>
        </w:rPr>
        <w:annotationRef/>
      </w:r>
      <w:r>
        <w:t>I thought I would refocus this paragraph on the main goal of the project, which is to find a safe landing site</w:t>
      </w:r>
    </w:p>
  </w:comment>
  <w:comment w:id="40" w:author="Frances" w:date="2019-11-07T14:54:00Z" w:initials="FS">
    <w:p w14:paraId="3B0E3D46" w14:textId="77777777" w:rsidR="007467A4" w:rsidRDefault="007467A4">
      <w:pPr>
        <w:pStyle w:val="CommentText"/>
      </w:pPr>
      <w:r>
        <w:rPr>
          <w:rStyle w:val="CommentReference"/>
        </w:rPr>
        <w:annotationRef/>
      </w:r>
      <w:r>
        <w:t xml:space="preserve">Given how long the chapter is, how would you feel about cutting this graphic and just listing the four rules? You have plenty of interesting images later in the chapter. </w:t>
      </w:r>
    </w:p>
  </w:comment>
  <w:comment w:id="55" w:author="Frances" w:date="2019-11-07T13:25:00Z" w:initials="FS">
    <w:p w14:paraId="2C5189F0" w14:textId="77777777" w:rsidR="007467A4" w:rsidRDefault="007467A4">
      <w:pPr>
        <w:pStyle w:val="CommentText"/>
      </w:pPr>
      <w:r>
        <w:rPr>
          <w:rStyle w:val="CommentReference"/>
        </w:rPr>
        <w:annotationRef/>
      </w:r>
      <w:r>
        <w:t>Why is it important for the probe to be in warm temperatures, other than it being solar powered?</w:t>
      </w:r>
    </w:p>
  </w:comment>
  <w:comment w:id="65" w:author="Frances" w:date="2019-11-07T13:25:00Z" w:initials="FS">
    <w:p w14:paraId="4F25780E" w14:textId="77777777" w:rsidR="007467A4" w:rsidRDefault="007467A4">
      <w:pPr>
        <w:pStyle w:val="CommentText"/>
      </w:pPr>
      <w:r>
        <w:rPr>
          <w:rStyle w:val="CommentReference"/>
        </w:rPr>
        <w:annotationRef/>
      </w:r>
      <w:r>
        <w:t>Land on an area the size of a dime?</w:t>
      </w:r>
    </w:p>
  </w:comment>
  <w:comment w:id="69" w:author="Frances" w:date="2019-11-07T13:43:00Z" w:initials="FS">
    <w:p w14:paraId="6B7B8FF1" w14:textId="77777777" w:rsidR="007467A4" w:rsidRDefault="007467A4">
      <w:pPr>
        <w:pStyle w:val="CommentText"/>
      </w:pPr>
      <w:r>
        <w:rPr>
          <w:rStyle w:val="CommentReference"/>
        </w:rPr>
        <w:annotationRef/>
      </w:r>
      <w:r>
        <w:t xml:space="preserve">Trying to shorten this introductory section where </w:t>
      </w:r>
      <w:proofErr w:type="gramStart"/>
      <w:r>
        <w:t>possible, but</w:t>
      </w:r>
      <w:proofErr w:type="gramEnd"/>
      <w:r>
        <w:t xml:space="preserve"> let me know if you disagree. </w:t>
      </w:r>
    </w:p>
  </w:comment>
  <w:comment w:id="82" w:author="Lee Vaughan" w:date="2019-11-08T11:47:00Z" w:initials="LV">
    <w:p w14:paraId="4DAF0C49" w14:textId="763D046E" w:rsidR="007467A4" w:rsidRDefault="007467A4">
      <w:pPr>
        <w:pStyle w:val="CommentText"/>
      </w:pPr>
      <w:r>
        <w:rPr>
          <w:rStyle w:val="CommentReference"/>
        </w:rPr>
        <w:annotationRef/>
      </w:r>
      <w:r>
        <w:t>Should Wikipedia be in italics?</w:t>
      </w:r>
    </w:p>
  </w:comment>
  <w:comment w:id="108" w:author="Frances" w:date="2019-11-07T14:20:00Z" w:initials="FS">
    <w:p w14:paraId="13A650B5" w14:textId="77777777" w:rsidR="007467A4" w:rsidRDefault="007467A4">
      <w:pPr>
        <w:pStyle w:val="CommentText"/>
      </w:pPr>
      <w:r>
        <w:rPr>
          <w:rStyle w:val="CommentReference"/>
        </w:rPr>
        <w:annotationRef/>
      </w:r>
      <w:r>
        <w:t>As an indicator of smoothness?</w:t>
      </w:r>
    </w:p>
  </w:comment>
  <w:comment w:id="112" w:author="Lee Vaughan" w:date="2019-11-08T16:51:00Z" w:initials="LV">
    <w:p w14:paraId="59A9FC2F" w14:textId="792E371B" w:rsidR="007467A4" w:rsidRDefault="007467A4">
      <w:pPr>
        <w:pStyle w:val="CommentText"/>
      </w:pPr>
      <w:r>
        <w:rPr>
          <w:rStyle w:val="CommentReference"/>
        </w:rPr>
        <w:annotationRef/>
      </w:r>
      <w:r>
        <w:t>Deleted his as I’m saying “surface” too much!</w:t>
      </w:r>
    </w:p>
  </w:comment>
  <w:comment w:id="118" w:author="Frances" w:date="2019-11-07T14:23:00Z" w:initials="FS">
    <w:p w14:paraId="6E72F7C2" w14:textId="77777777" w:rsidR="007467A4" w:rsidRDefault="007467A4">
      <w:pPr>
        <w:pStyle w:val="CommentText"/>
      </w:pPr>
      <w:r>
        <w:rPr>
          <w:rStyle w:val="CommentReference"/>
        </w:rPr>
        <w:annotationRef/>
      </w:r>
      <w:r>
        <w:t>for each statistic?</w:t>
      </w:r>
    </w:p>
  </w:comment>
  <w:comment w:id="151" w:author="Frances" w:date="2019-11-07T13:25:00Z" w:initials="FS">
    <w:p w14:paraId="4B97BCAB" w14:textId="77777777" w:rsidR="007467A4" w:rsidRDefault="007467A4">
      <w:pPr>
        <w:pStyle w:val="CommentText"/>
      </w:pPr>
      <w:r>
        <w:rPr>
          <w:rStyle w:val="CommentReference"/>
        </w:rPr>
        <w:annotationRef/>
      </w:r>
      <w:r>
        <w:t xml:space="preserve">Are these both kinds of </w:t>
      </w:r>
      <w:proofErr w:type="spellStart"/>
      <w:r>
        <w:t>tkinter</w:t>
      </w:r>
      <w:proofErr w:type="spellEnd"/>
      <w:r>
        <w:t xml:space="preserve"> objects?</w:t>
      </w:r>
    </w:p>
  </w:comment>
  <w:comment w:id="152" w:author="Lee Vaughan" w:date="2019-11-08T16:54:00Z" w:initials="LV">
    <w:p w14:paraId="7A5D2AC2" w14:textId="3BC04FD6" w:rsidR="007467A4" w:rsidRDefault="007467A4">
      <w:pPr>
        <w:pStyle w:val="CommentText"/>
        <w:rPr>
          <w:rStyle w:val="CommentReference"/>
        </w:rPr>
      </w:pPr>
      <w:r>
        <w:rPr>
          <w:rStyle w:val="CommentReference"/>
        </w:rPr>
        <w:t xml:space="preserve">That’s straight out of the PIL documentation. So, yes. </w:t>
      </w:r>
      <w:hyperlink r:id="rId1" w:history="1">
        <w:r w:rsidRPr="0042294D">
          <w:rPr>
            <w:rStyle w:val="Hyperlink"/>
            <w:sz w:val="16"/>
            <w:szCs w:val="16"/>
          </w:rPr>
          <w:t>https://pillow.readthedocs.io/en/4.2.x/reference/ImageTk.html</w:t>
        </w:r>
      </w:hyperlink>
    </w:p>
    <w:p w14:paraId="5725A851" w14:textId="02C5D3DB" w:rsidR="007467A4" w:rsidRDefault="007467A4">
      <w:pPr>
        <w:pStyle w:val="CommentText"/>
      </w:pPr>
    </w:p>
  </w:comment>
  <w:comment w:id="155" w:author="Frances" w:date="2019-11-07T14:29:00Z" w:initials="FS">
    <w:p w14:paraId="172DDB3E" w14:textId="77777777" w:rsidR="007467A4" w:rsidRDefault="007467A4">
      <w:pPr>
        <w:pStyle w:val="CommentText"/>
      </w:pPr>
      <w:r>
        <w:rPr>
          <w:rStyle w:val="CommentReference"/>
        </w:rPr>
        <w:annotationRef/>
      </w:r>
      <w:r>
        <w:t>Mentioned earlier, so I think it’s ok to cut.</w:t>
      </w:r>
    </w:p>
  </w:comment>
  <w:comment w:id="166" w:author="Frances" w:date="2019-11-07T13:25:00Z" w:initials="FS">
    <w:p w14:paraId="55409B4F" w14:textId="77777777" w:rsidR="007467A4" w:rsidRDefault="007467A4">
      <w:pPr>
        <w:pStyle w:val="CommentText"/>
      </w:pPr>
      <w:r>
        <w:rPr>
          <w:rStyle w:val="CommentReference"/>
        </w:rPr>
        <w:annotationRef/>
      </w:r>
      <w:proofErr w:type="gramStart"/>
      <w:r>
        <w:t>So</w:t>
      </w:r>
      <w:proofErr w:type="gramEnd"/>
      <w:r>
        <w:t xml:space="preserve"> editing the constants from the previous listing at the start of each program would automatically change the following values as well?</w:t>
      </w:r>
    </w:p>
  </w:comment>
  <w:comment w:id="167" w:author="Lee Vaughan" w:date="2019-11-08T17:06:00Z" w:initials="LV">
    <w:p w14:paraId="293B30B8" w14:textId="3347402E" w:rsidR="007467A4" w:rsidRDefault="007467A4">
      <w:pPr>
        <w:pStyle w:val="CommentText"/>
      </w:pPr>
      <w:r>
        <w:rPr>
          <w:rStyle w:val="CommentReference"/>
        </w:rPr>
        <w:annotationRef/>
      </w:r>
      <w:r>
        <w:t>Yes. There’s no such thing as an actual constant in Python. All variables can be changed. Using all caps for the name signals other programmers that these variables should be set at the start of the program and never changed. Deriving them from other constants is okay, especially if it prevents the use of “magic numbers”.</w:t>
      </w:r>
    </w:p>
  </w:comment>
  <w:comment w:id="173" w:author="Frances" w:date="2019-11-07T14:31:00Z" w:initials="FS">
    <w:p w14:paraId="2A9311F9" w14:textId="77777777" w:rsidR="007467A4" w:rsidRDefault="007467A4">
      <w:pPr>
        <w:pStyle w:val="CommentText"/>
      </w:pPr>
      <w:r>
        <w:rPr>
          <w:rStyle w:val="CommentReference"/>
        </w:rPr>
        <w:annotationRef/>
      </w:r>
      <w:r>
        <w:t>Should readers know what this is already?</w:t>
      </w:r>
    </w:p>
  </w:comment>
  <w:comment w:id="174" w:author="Lee Vaughan" w:date="2019-11-08T17:49:00Z" w:initials="LV">
    <w:p w14:paraId="328137D5" w14:textId="7649B295" w:rsidR="007467A4" w:rsidRDefault="007467A4">
      <w:pPr>
        <w:pStyle w:val="CommentText"/>
      </w:pPr>
      <w:r>
        <w:rPr>
          <w:rStyle w:val="CommentReference"/>
        </w:rPr>
        <w:annotationRef/>
      </w:r>
      <w:r>
        <w:t>Yes. We should’ve described it in a Chapter 1 or 5.</w:t>
      </w:r>
    </w:p>
  </w:comment>
  <w:comment w:id="191" w:author="Lee Vaughan" w:date="2019-11-08T17:54:00Z" w:initials="LV">
    <w:p w14:paraId="5C0175D8" w14:textId="69981A22" w:rsidR="007467A4" w:rsidRDefault="007467A4">
      <w:pPr>
        <w:pStyle w:val="CommentText"/>
      </w:pPr>
      <w:r>
        <w:rPr>
          <w:rStyle w:val="CommentReference"/>
        </w:rPr>
        <w:annotationRef/>
      </w:r>
      <w:r>
        <w:t xml:space="preserve">I think we should keep this in. I’m </w:t>
      </w:r>
      <w:r w:rsidR="00CD39AA">
        <w:t>constantly</w:t>
      </w:r>
      <w:r>
        <w:t xml:space="preserve"> amazed at how little geographical knowledge people have, and it’s a lot easier to </w:t>
      </w:r>
      <w:r w:rsidR="00CD39AA">
        <w:t>understand</w:t>
      </w:r>
      <w:r>
        <w:t xml:space="preserve"> this concept with a visual aid. When preparing for print they could wrap the text around this image to make it take up less space.</w:t>
      </w:r>
    </w:p>
  </w:comment>
  <w:comment w:id="207" w:author="Frances" w:date="2019-11-07T13:25:00Z" w:initials="FS">
    <w:p w14:paraId="672542FD" w14:textId="77777777" w:rsidR="007467A4" w:rsidRDefault="007467A4">
      <w:pPr>
        <w:pStyle w:val="CommentText"/>
      </w:pPr>
      <w:r>
        <w:rPr>
          <w:rStyle w:val="CommentReference"/>
        </w:rPr>
        <w:annotationRef/>
      </w:r>
      <w:r>
        <w:t xml:space="preserve">What is sampling frequency? Do you mean something </w:t>
      </w:r>
      <w:proofErr w:type="gramStart"/>
      <w:r>
        <w:t>like:</w:t>
      </w:r>
      <w:proofErr w:type="gramEnd"/>
    </w:p>
    <w:p w14:paraId="1B87D355" w14:textId="77777777" w:rsidR="007467A4" w:rsidRDefault="007467A4">
      <w:pPr>
        <w:pStyle w:val="CommentText"/>
      </w:pPr>
      <w:r>
        <w:t>“when you haven’t sampled enough data from an area to identify important surface features”?</w:t>
      </w:r>
    </w:p>
  </w:comment>
  <w:comment w:id="222" w:author="Frances" w:date="2019-11-07T14:36:00Z" w:initials="FS">
    <w:p w14:paraId="44C31B2D" w14:textId="77777777" w:rsidR="007467A4" w:rsidRDefault="007467A4">
      <w:pPr>
        <w:pStyle w:val="CommentText"/>
      </w:pPr>
      <w:r>
        <w:rPr>
          <w:rStyle w:val="CommentReference"/>
        </w:rPr>
        <w:annotationRef/>
      </w:r>
      <w:r>
        <w:t>Clarify what resolution issue results from insufficient sampling frequency? You may miss features like suitable landing sites?</w:t>
      </w:r>
    </w:p>
  </w:comment>
  <w:comment w:id="242" w:author="Frances" w:date="2019-11-07T13:25:00Z" w:initials="FS">
    <w:p w14:paraId="0BF66923" w14:textId="77777777" w:rsidR="007467A4" w:rsidRDefault="007467A4">
      <w:pPr>
        <w:pStyle w:val="CommentText"/>
      </w:pPr>
      <w:r>
        <w:rPr>
          <w:rStyle w:val="CommentReference"/>
        </w:rPr>
        <w:annotationRef/>
      </w:r>
      <w:r>
        <w:t>Tried to clarify here</w:t>
      </w:r>
    </w:p>
  </w:comment>
  <w:comment w:id="255" w:author="Frances" w:date="2019-11-07T13:25:00Z" w:initials="FS">
    <w:p w14:paraId="072C2AC0" w14:textId="77777777" w:rsidR="007467A4" w:rsidRDefault="007467A4">
      <w:pPr>
        <w:pStyle w:val="CommentText"/>
      </w:pPr>
      <w:r>
        <w:rPr>
          <w:rStyle w:val="CommentReference"/>
        </w:rPr>
        <w:annotationRef/>
      </w:r>
      <w:r>
        <w:t>What do you mean by a "layer on top of"? Is there a more concrete way to put this for your beginning/intermediate audience?</w:t>
      </w:r>
    </w:p>
  </w:comment>
  <w:comment w:id="273" w:author="Frances" w:date="2019-11-07T14:57:00Z" w:initials="FS">
    <w:p w14:paraId="4470C2B8" w14:textId="77777777" w:rsidR="007467A4" w:rsidRDefault="007467A4">
      <w:pPr>
        <w:pStyle w:val="CommentText"/>
      </w:pPr>
      <w:r>
        <w:rPr>
          <w:rStyle w:val="CommentReference"/>
        </w:rPr>
        <w:annotationRef/>
      </w:r>
      <w:r>
        <w:t>I cut out information about OOP that you introduce in earlier chapters</w:t>
      </w:r>
    </w:p>
  </w:comment>
  <w:comment w:id="277" w:author="Frances" w:date="2019-11-07T13:25:00Z" w:initials="FS">
    <w:p w14:paraId="3258BC7B" w14:textId="77777777" w:rsidR="007467A4" w:rsidRDefault="007467A4">
      <w:pPr>
        <w:pStyle w:val="CommentText"/>
      </w:pPr>
      <w:r>
        <w:rPr>
          <w:rStyle w:val="CommentReference"/>
        </w:rPr>
        <w:annotationRef/>
      </w:r>
      <w:r>
        <w:t>Defining a class is also discussed in Ch 1</w:t>
      </w:r>
    </w:p>
  </w:comment>
  <w:comment w:id="285" w:author="Frances" w:date="2019-11-07T13:25:00Z" w:initials="FS">
    <w:p w14:paraId="11438803" w14:textId="77777777" w:rsidR="007467A4" w:rsidRDefault="007467A4">
      <w:pPr>
        <w:pStyle w:val="CommentText"/>
      </w:pPr>
      <w:r>
        <w:rPr>
          <w:rStyle w:val="CommentReference"/>
        </w:rPr>
        <w:annotationRef/>
      </w:r>
      <w:r>
        <w:t>Not quite sure I understand this. How do you know whether the value is a corner coordinate or statistics in each case?</w:t>
      </w:r>
    </w:p>
  </w:comment>
  <w:comment w:id="286" w:author="Lee Vaughan" w:date="2019-11-09T13:34:00Z" w:initials="LV">
    <w:p w14:paraId="08DAA5B9" w14:textId="047B7305" w:rsidR="007467A4" w:rsidRDefault="007467A4">
      <w:pPr>
        <w:pStyle w:val="CommentText"/>
      </w:pPr>
      <w:r>
        <w:rPr>
          <w:rStyle w:val="CommentReference"/>
        </w:rPr>
        <w:annotationRef/>
      </w:r>
      <w:r>
        <w:t xml:space="preserve">Does that help? The last sentence, linking location to the </w:t>
      </w:r>
      <w:proofErr w:type="spellStart"/>
      <w:r>
        <w:t>rect_coords</w:t>
      </w:r>
      <w:proofErr w:type="spellEnd"/>
      <w:r>
        <w:t xml:space="preserve"> dictionary, may not be needed. Take it out if you agree.</w:t>
      </w:r>
    </w:p>
  </w:comment>
  <w:comment w:id="295" w:author="Frances" w:date="2019-11-07T14:58:00Z" w:initials="FS">
    <w:p w14:paraId="66C59FF2" w14:textId="77777777" w:rsidR="007467A4" w:rsidRDefault="007467A4">
      <w:pPr>
        <w:pStyle w:val="CommentText"/>
      </w:pPr>
      <w:r>
        <w:rPr>
          <w:rStyle w:val="CommentReference"/>
        </w:rPr>
        <w:annotationRef/>
      </w:r>
      <w:r>
        <w:t>Is there a way to rephrase this? The rectangles that are in both lists?</w:t>
      </w:r>
    </w:p>
    <w:p w14:paraId="46960458" w14:textId="77777777" w:rsidR="007467A4" w:rsidRDefault="007467A4">
      <w:pPr>
        <w:pStyle w:val="CommentText"/>
      </w:pPr>
    </w:p>
  </w:comment>
  <w:comment w:id="305" w:author="Frances" w:date="2019-11-07T13:25:00Z" w:initials="FS">
    <w:p w14:paraId="0431805C" w14:textId="77777777" w:rsidR="007467A4" w:rsidRDefault="007467A4">
      <w:pPr>
        <w:pStyle w:val="CommentText"/>
      </w:pPr>
      <w:r>
        <w:rPr>
          <w:rStyle w:val="CommentReference"/>
        </w:rPr>
        <w:annotationRef/>
      </w:r>
      <w:r>
        <w:t>Moving to the next rectangle?</w:t>
      </w:r>
    </w:p>
  </w:comment>
  <w:comment w:id="308" w:author="Frances" w:date="2019-11-07T14:59:00Z" w:initials="FS">
    <w:p w14:paraId="7A15FB79" w14:textId="77777777" w:rsidR="007467A4" w:rsidRDefault="007467A4">
      <w:pPr>
        <w:pStyle w:val="CommentText"/>
      </w:pPr>
      <w:r>
        <w:rPr>
          <w:rStyle w:val="CommentReference"/>
        </w:rPr>
        <w:annotationRef/>
      </w:r>
      <w:r>
        <w:t>I think it helps to clarify where Figure 7-11 is, since it appears much earlier in the chapter</w:t>
      </w:r>
    </w:p>
  </w:comment>
  <w:comment w:id="310" w:author="Frances" w:date="2019-11-07T13:25:00Z" w:initials="FS">
    <w:p w14:paraId="385D37AF" w14:textId="77777777" w:rsidR="007467A4" w:rsidRDefault="007467A4">
      <w:pPr>
        <w:pStyle w:val="CommentText"/>
      </w:pPr>
      <w:r>
        <w:rPr>
          <w:rStyle w:val="CommentReference"/>
        </w:rPr>
        <w:annotationRef/>
      </w:r>
      <w:r>
        <w:t>These coordinates?</w:t>
      </w:r>
    </w:p>
  </w:comment>
  <w:comment w:id="332" w:author="Frances" w:date="2019-11-07T13:25:00Z" w:initials="FS">
    <w:p w14:paraId="6B2E0F9C" w14:textId="77777777" w:rsidR="007467A4" w:rsidRDefault="007467A4">
      <w:pPr>
        <w:pStyle w:val="CommentText"/>
      </w:pPr>
      <w:r>
        <w:rPr>
          <w:rStyle w:val="CommentReference"/>
        </w:rPr>
        <w:annotationRef/>
      </w:r>
      <w:r>
        <w:t xml:space="preserve">I’m not quite sure what this means--if the number didn’t divide evenly, might a rectangle split in two, beginning on the left side and ending on the right side, for example? </w:t>
      </w:r>
    </w:p>
  </w:comment>
  <w:comment w:id="333" w:author="Lee Vaughan" w:date="2019-11-09T19:57:00Z" w:initials="LV">
    <w:p w14:paraId="1A256E0F" w14:textId="586A9FC8" w:rsidR="007467A4" w:rsidRDefault="007467A4">
      <w:pPr>
        <w:pStyle w:val="CommentText"/>
      </w:pPr>
      <w:r>
        <w:rPr>
          <w:rStyle w:val="CommentReference"/>
        </w:rPr>
        <w:annotationRef/>
      </w:r>
      <w:r>
        <w:t>Yes, but that’s a bit of a hassle requiring some extra code and explanation that will make the chapter too long. I made it a challenge project with some hints.</w:t>
      </w:r>
    </w:p>
  </w:comment>
  <w:comment w:id="349" w:author="Frances" w:date="2019-11-07T13:25:00Z" w:initials="FS">
    <w:p w14:paraId="6119C81C" w14:textId="77777777" w:rsidR="007467A4" w:rsidRDefault="007467A4">
      <w:pPr>
        <w:pStyle w:val="CommentText"/>
      </w:pPr>
      <w:r>
        <w:rPr>
          <w:rStyle w:val="CommentReference"/>
        </w:rPr>
        <w:annotationRef/>
      </w:r>
      <w:r>
        <w:t>Why does the order matter?</w:t>
      </w:r>
    </w:p>
  </w:comment>
  <w:comment w:id="357" w:author="Frances" w:date="2019-11-07T13:25:00Z" w:initials="FS">
    <w:p w14:paraId="351EBE80" w14:textId="77777777" w:rsidR="007467A4" w:rsidRDefault="007467A4">
      <w:pPr>
        <w:pStyle w:val="CommentText"/>
      </w:pPr>
      <w:r>
        <w:rPr>
          <w:rStyle w:val="CommentReference"/>
        </w:rPr>
        <w:annotationRef/>
      </w:r>
      <w:r>
        <w:t>What do you mean by a descriptor of the coordinates in the printout? Do you mean that you should print the coordinates as well as the rectangle number?</w:t>
      </w:r>
    </w:p>
  </w:comment>
  <w:comment w:id="358" w:author="Lee Vaughan" w:date="2019-11-09T20:40:00Z" w:initials="LV">
    <w:p w14:paraId="173A4E77" w14:textId="1A9FE6F6" w:rsidR="007467A4" w:rsidRDefault="007467A4">
      <w:pPr>
        <w:pStyle w:val="CommentText"/>
      </w:pPr>
      <w:r>
        <w:rPr>
          <w:rStyle w:val="CommentReference"/>
        </w:rPr>
        <w:annotationRef/>
      </w:r>
      <w:r>
        <w:t>I meant the (</w:t>
      </w:r>
      <w:proofErr w:type="spellStart"/>
      <w:r>
        <w:t>ul_x</w:t>
      </w:r>
      <w:proofErr w:type="spellEnd"/>
      <w:r>
        <w:t xml:space="preserve">, </w:t>
      </w:r>
      <w:proofErr w:type="spellStart"/>
      <w:r>
        <w:t>ul_y</w:t>
      </w:r>
      <w:proofErr w:type="spellEnd"/>
      <w:r>
        <w:t xml:space="preserve">, </w:t>
      </w:r>
      <w:proofErr w:type="spellStart"/>
      <w:r>
        <w:t>etc</w:t>
      </w:r>
      <w:proofErr w:type="spellEnd"/>
      <w:r>
        <w:t>…) which lets you know which corner each number is referring to. I’ll just take it out since it’s confusing.</w:t>
      </w:r>
    </w:p>
  </w:comment>
  <w:comment w:id="375" w:author="Frances" w:date="2019-11-07T13:25:00Z" w:initials="FS">
    <w:p w14:paraId="777F16A7" w14:textId="77777777" w:rsidR="007467A4" w:rsidRDefault="007467A4">
      <w:pPr>
        <w:pStyle w:val="CommentText"/>
      </w:pPr>
      <w:r>
        <w:rPr>
          <w:rStyle w:val="CommentReference"/>
        </w:rPr>
        <w:annotationRef/>
      </w:r>
      <w:r>
        <w:t>How do you know which coordinate is the right one to use?</w:t>
      </w:r>
    </w:p>
  </w:comment>
  <w:comment w:id="398" w:author="Frances" w:date="2019-11-07T14:59:00Z" w:initials="FS">
    <w:p w14:paraId="619502EC" w14:textId="77777777" w:rsidR="007467A4" w:rsidRDefault="007467A4">
      <w:pPr>
        <w:pStyle w:val="CommentText"/>
      </w:pPr>
      <w:r>
        <w:rPr>
          <w:rStyle w:val="CommentReference"/>
        </w:rPr>
        <w:annotationRef/>
      </w:r>
      <w:r>
        <w:t xml:space="preserve">Since you're trying to avoid long sentences, consider adding a short, high-level description of the purpose of this method here. For example: "defines a method to find the rectangles with the best landing sites." </w:t>
      </w:r>
    </w:p>
  </w:comment>
  <w:comment w:id="399" w:author="Frances" w:date="2019-11-07T14:59:00Z" w:initials="FS">
    <w:p w14:paraId="2C9DF41F" w14:textId="77777777" w:rsidR="007467A4" w:rsidRDefault="007467A4">
      <w:pPr>
        <w:pStyle w:val="CommentText"/>
      </w:pPr>
      <w:r>
        <w:rPr>
          <w:rStyle w:val="CommentReference"/>
        </w:rPr>
        <w:annotationRef/>
      </w:r>
      <w:r>
        <w:t>a list for each kind of statistic, or one list to hold both?</w:t>
      </w:r>
    </w:p>
  </w:comment>
  <w:comment w:id="404" w:author="Frances" w:date="2019-11-07T13:25:00Z" w:initials="FS">
    <w:p w14:paraId="42AB21AD" w14:textId="77777777" w:rsidR="007467A4" w:rsidRDefault="007467A4">
      <w:pPr>
        <w:pStyle w:val="CommentText"/>
      </w:pPr>
      <w:r>
        <w:rPr>
          <w:rStyle w:val="CommentReference"/>
        </w:rPr>
        <w:annotationRef/>
      </w:r>
      <w:r>
        <w:t xml:space="preserve">Sorts the values rather than the </w:t>
      </w:r>
      <w:proofErr w:type="gramStart"/>
      <w:r>
        <w:t>keys?</w:t>
      </w:r>
      <w:proofErr w:type="gramEnd"/>
    </w:p>
  </w:comment>
  <w:comment w:id="410" w:author="Frances" w:date="2019-11-07T13:25:00Z" w:initials="FS">
    <w:p w14:paraId="0A49725E" w14:textId="77777777" w:rsidR="007467A4" w:rsidRDefault="007467A4">
      <w:pPr>
        <w:pStyle w:val="CommentText"/>
      </w:pPr>
      <w:r>
        <w:rPr>
          <w:rStyle w:val="CommentReference"/>
        </w:rPr>
        <w:annotationRef/>
      </w:r>
      <w:r>
        <w:t>of each rectangle?</w:t>
      </w:r>
    </w:p>
  </w:comment>
  <w:comment w:id="420" w:author="Frances" w:date="2019-11-07T15:00:00Z" w:initials="FS">
    <w:p w14:paraId="3EB54741" w14:textId="77777777" w:rsidR="007467A4" w:rsidRDefault="007467A4">
      <w:pPr>
        <w:pStyle w:val="CommentText"/>
      </w:pPr>
      <w:r>
        <w:rPr>
          <w:rStyle w:val="CommentReference"/>
        </w:rPr>
        <w:annotationRef/>
      </w:r>
      <w:r>
        <w:t>It would be good to have a quick analysis of these images. For example, maybe point out that some of the same rectangles appear in both images, and that we'll have to choose those rectangles as our final landing sites?</w:t>
      </w:r>
    </w:p>
  </w:comment>
  <w:comment w:id="449" w:author="Frances" w:date="2019-11-07T13:25:00Z" w:initials="FS">
    <w:p w14:paraId="4B7B70EA" w14:textId="77777777" w:rsidR="007467A4" w:rsidRDefault="007467A4">
      <w:pPr>
        <w:pStyle w:val="CommentText"/>
      </w:pPr>
      <w:r>
        <w:rPr>
          <w:rStyle w:val="CommentReference"/>
        </w:rPr>
        <w:annotationRef/>
      </w:r>
      <w:r>
        <w:t>What is the new style string formatting?</w:t>
      </w:r>
    </w:p>
  </w:comment>
  <w:comment w:id="467" w:author="Frances" w:date="2019-11-07T13:25:00Z" w:initials="FS">
    <w:p w14:paraId="0D0652DA" w14:textId="77777777" w:rsidR="007467A4" w:rsidRDefault="007467A4">
      <w:pPr>
        <w:pStyle w:val="CommentText"/>
      </w:pPr>
      <w:r>
        <w:rPr>
          <w:rStyle w:val="CommentReference"/>
        </w:rPr>
        <w:annotationRef/>
      </w:r>
      <w:r>
        <w:t>Overlap? Pick out the same rectangles?</w:t>
      </w:r>
    </w:p>
  </w:comment>
  <w:comment w:id="473" w:author="Lee Vaughan" w:date="2019-11-10T10:25:00Z" w:initials="LV">
    <w:p w14:paraId="172E8D40" w14:textId="4E07B79C" w:rsidR="000A4E3E" w:rsidRDefault="000A4E3E">
      <w:pPr>
        <w:pStyle w:val="CommentText"/>
      </w:pPr>
      <w:r>
        <w:rPr>
          <w:rStyle w:val="CommentReference"/>
        </w:rPr>
        <w:annotationRef/>
      </w:r>
      <w:r>
        <w:t>I moved this because technically, the Figure is showing the smooth terrain, not how the program recognized it. I would need to post the rectangles for the latter, but they cover up the terrain.</w:t>
      </w:r>
    </w:p>
  </w:comment>
  <w:comment w:id="479" w:author="Frances" w:date="2019-11-07T15:01:00Z" w:initials="FS">
    <w:p w14:paraId="46A53F00" w14:textId="77777777" w:rsidR="007467A4" w:rsidRDefault="007467A4">
      <w:pPr>
        <w:pStyle w:val="CommentText"/>
      </w:pPr>
      <w:r>
        <w:rPr>
          <w:rStyle w:val="CommentReference"/>
        </w:rPr>
        <w:annotationRef/>
      </w:r>
      <w:r>
        <w:t>By instruments, do you mean probes?</w:t>
      </w:r>
    </w:p>
  </w:comment>
  <w:comment w:id="488" w:author="Frances" w:date="2019-11-07T15:01:00Z" w:initials="FS">
    <w:p w14:paraId="4C6EB99E" w14:textId="77777777" w:rsidR="007467A4" w:rsidRDefault="007467A4">
      <w:pPr>
        <w:pStyle w:val="CommentText"/>
      </w:pPr>
      <w:r>
        <w:rPr>
          <w:rStyle w:val="CommentReference"/>
        </w:rPr>
        <w:annotationRef/>
      </w:r>
      <w:r>
        <w:t>How does this confirm that the drawing is added to the rectangle? Will the stats differ in the second case?</w:t>
      </w:r>
    </w:p>
  </w:comment>
  <w:comment w:id="489" w:author="Lee Vaughan" w:date="2019-11-10T10:32:00Z" w:initials="LV">
    <w:p w14:paraId="5A540F87" w14:textId="7B631B7F" w:rsidR="0012209A" w:rsidRDefault="0012209A">
      <w:pPr>
        <w:pStyle w:val="CommentText"/>
      </w:pPr>
      <w:r>
        <w:rPr>
          <w:rStyle w:val="CommentReference"/>
        </w:rPr>
        <w:annotationRef/>
      </w:r>
      <w:r>
        <w:t>They will not agree as pixel values have to change to show the rectangle.</w:t>
      </w:r>
    </w:p>
  </w:comment>
  <w:comment w:id="513" w:author="Frances" w:date="2019-11-07T13:25:00Z" w:initials="FS">
    <w:p w14:paraId="4ED3BB56" w14:textId="77777777" w:rsidR="007467A4" w:rsidRDefault="007467A4">
      <w:pPr>
        <w:pStyle w:val="CommentText"/>
      </w:pPr>
      <w:r>
        <w:rPr>
          <w:rStyle w:val="CommentReference"/>
        </w:rPr>
        <w:annotationRef/>
      </w:r>
      <w:r>
        <w:t xml:space="preserve">Even though they don't represent rough </w:t>
      </w:r>
      <w:proofErr w:type="gramStart"/>
      <w:r>
        <w:t>terrain?</w:t>
      </w:r>
      <w:proofErr w:type="gramEnd"/>
    </w:p>
  </w:comment>
  <w:comment w:id="514" w:author="Lee Vaughan" w:date="2019-11-10T12:24:00Z" w:initials="LV">
    <w:p w14:paraId="2722DB68" w14:textId="1CFF21B6" w:rsidR="00BD0468" w:rsidRDefault="00BD0468">
      <w:pPr>
        <w:pStyle w:val="CommentText"/>
      </w:pPr>
      <w:r>
        <w:rPr>
          <w:rStyle w:val="CommentReference"/>
        </w:rPr>
        <w:annotationRef/>
      </w:r>
      <w:r>
        <w:t xml:space="preserve">It </w:t>
      </w:r>
      <w:proofErr w:type="gramStart"/>
      <w:r>
        <w:t>actually doesn’t</w:t>
      </w:r>
      <w:proofErr w:type="gramEnd"/>
      <w:r>
        <w:t xml:space="preserve"> matter with the thresholding approach.</w:t>
      </w:r>
    </w:p>
  </w:comment>
  <w:comment w:id="519" w:author="Frances" w:date="2019-11-07T13:25:00Z" w:initials="FS">
    <w:p w14:paraId="2BC6C363" w14:textId="77777777" w:rsidR="007467A4" w:rsidRDefault="007467A4">
      <w:pPr>
        <w:pStyle w:val="CommentText"/>
      </w:pPr>
      <w:r>
        <w:rPr>
          <w:rStyle w:val="CommentReference"/>
        </w:rPr>
        <w:annotationRef/>
      </w:r>
      <w:r>
        <w:t>What does it mean to threshold the map?</w:t>
      </w:r>
    </w:p>
  </w:comment>
  <w:comment w:id="547" w:author="Frances" w:date="2019-11-07T15:01:00Z" w:initials="FS">
    <w:p w14:paraId="03426B16" w14:textId="77777777" w:rsidR="007467A4" w:rsidRDefault="007467A4">
      <w:pPr>
        <w:pStyle w:val="CommentText"/>
      </w:pPr>
      <w:r>
        <w:rPr>
          <w:rStyle w:val="CommentReference"/>
        </w:rPr>
        <w:annotationRef/>
      </w:r>
      <w:r>
        <w:t>Would “environment” or “planet” be a more appropriate word here?</w:t>
      </w:r>
    </w:p>
  </w:comment>
  <w:comment w:id="561" w:author="Lee Vaughan" w:date="2019-11-10T12:33:00Z" w:initials="LV">
    <w:p w14:paraId="7201538D" w14:textId="1EE480CA" w:rsidR="0032674D" w:rsidRDefault="0032674D">
      <w:pPr>
        <w:pStyle w:val="CommentText"/>
      </w:pPr>
      <w:r>
        <w:rPr>
          <w:rStyle w:val="CommentReference"/>
        </w:rPr>
        <w:annotationRef/>
      </w:r>
      <w:r>
        <w:t xml:space="preserve">I moved this as I want to introduce the MOLA map being used in the “Extracting an Elevation Profile” project. As previously </w:t>
      </w:r>
      <w:proofErr w:type="gramStart"/>
      <w:r>
        <w:t>written</w:t>
      </w:r>
      <w:proofErr w:type="gramEnd"/>
      <w:r>
        <w:t xml:space="preserve"> I had the cart before the horse.</w:t>
      </w:r>
    </w:p>
  </w:comment>
  <w:comment w:id="576" w:author="Frances" w:date="2019-11-07T13:25:00Z" w:initials="FS">
    <w:p w14:paraId="4B53B339" w14:textId="77777777" w:rsidR="0032674D" w:rsidRDefault="0032674D" w:rsidP="0032674D">
      <w:pPr>
        <w:pStyle w:val="CommentText"/>
      </w:pPr>
      <w:r>
        <w:rPr>
          <w:rStyle w:val="CommentReference"/>
        </w:rPr>
        <w:annotationRef/>
      </w:r>
      <w:r>
        <w:t>What does it mean to threshold the map?</w:t>
      </w:r>
    </w:p>
  </w:comment>
  <w:comment w:id="595" w:author="Lee Vaughan" w:date="2019-11-10T15:29:00Z" w:initials="LV">
    <w:p w14:paraId="0597EE3E" w14:textId="0ABD35CA" w:rsidR="00572C78" w:rsidRDefault="00572C78">
      <w:pPr>
        <w:pStyle w:val="CommentText"/>
      </w:pPr>
      <w:r>
        <w:rPr>
          <w:rStyle w:val="CommentReference"/>
        </w:rPr>
        <w:annotationRef/>
      </w:r>
      <w:r>
        <w:t>I can’t remember whether we need to put section headers in quotes or not. Please correct as needed.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E137A4" w15:done="0"/>
  <w15:commentEx w15:paraId="3B0E3D46" w15:done="0"/>
  <w15:commentEx w15:paraId="2C5189F0" w15:done="0"/>
  <w15:commentEx w15:paraId="4F25780E" w15:done="0"/>
  <w15:commentEx w15:paraId="6B7B8FF1" w15:done="0"/>
  <w15:commentEx w15:paraId="4DAF0C49" w15:done="0"/>
  <w15:commentEx w15:paraId="13A650B5" w15:done="0"/>
  <w15:commentEx w15:paraId="59A9FC2F" w15:done="0"/>
  <w15:commentEx w15:paraId="6E72F7C2" w15:done="0"/>
  <w15:commentEx w15:paraId="4B97BCAB" w15:done="0"/>
  <w15:commentEx w15:paraId="5725A851" w15:paraIdParent="4B97BCAB" w15:done="0"/>
  <w15:commentEx w15:paraId="172DDB3E" w15:done="0"/>
  <w15:commentEx w15:paraId="55409B4F" w15:done="0"/>
  <w15:commentEx w15:paraId="293B30B8" w15:paraIdParent="55409B4F" w15:done="0"/>
  <w15:commentEx w15:paraId="2A9311F9" w15:done="0"/>
  <w15:commentEx w15:paraId="328137D5" w15:paraIdParent="2A9311F9" w15:done="0"/>
  <w15:commentEx w15:paraId="5C0175D8" w15:done="0"/>
  <w15:commentEx w15:paraId="1B87D355" w15:done="0"/>
  <w15:commentEx w15:paraId="44C31B2D" w15:done="0"/>
  <w15:commentEx w15:paraId="0BF66923" w15:done="0"/>
  <w15:commentEx w15:paraId="072C2AC0" w15:done="0"/>
  <w15:commentEx w15:paraId="4470C2B8" w15:done="0"/>
  <w15:commentEx w15:paraId="3258BC7B" w15:done="0"/>
  <w15:commentEx w15:paraId="11438803" w15:done="0"/>
  <w15:commentEx w15:paraId="08DAA5B9" w15:paraIdParent="11438803" w15:done="0"/>
  <w15:commentEx w15:paraId="46960458" w15:done="0"/>
  <w15:commentEx w15:paraId="0431805C" w15:done="0"/>
  <w15:commentEx w15:paraId="7A15FB79" w15:done="0"/>
  <w15:commentEx w15:paraId="385D37AF" w15:done="0"/>
  <w15:commentEx w15:paraId="6B2E0F9C" w15:done="0"/>
  <w15:commentEx w15:paraId="1A256E0F" w15:paraIdParent="6B2E0F9C" w15:done="0"/>
  <w15:commentEx w15:paraId="6119C81C" w15:done="0"/>
  <w15:commentEx w15:paraId="351EBE80" w15:done="0"/>
  <w15:commentEx w15:paraId="173A4E77" w15:paraIdParent="351EBE80" w15:done="0"/>
  <w15:commentEx w15:paraId="777F16A7" w15:done="0"/>
  <w15:commentEx w15:paraId="619502EC" w15:done="0"/>
  <w15:commentEx w15:paraId="2C9DF41F" w15:done="0"/>
  <w15:commentEx w15:paraId="42AB21AD" w15:done="0"/>
  <w15:commentEx w15:paraId="0A49725E" w15:done="0"/>
  <w15:commentEx w15:paraId="3EB54741" w15:done="0"/>
  <w15:commentEx w15:paraId="4B7B70EA" w15:done="0"/>
  <w15:commentEx w15:paraId="0D0652DA" w15:done="0"/>
  <w15:commentEx w15:paraId="172E8D40" w15:done="0"/>
  <w15:commentEx w15:paraId="46A53F00" w15:done="0"/>
  <w15:commentEx w15:paraId="4C6EB99E" w15:done="0"/>
  <w15:commentEx w15:paraId="5A540F87" w15:paraIdParent="4C6EB99E" w15:done="0"/>
  <w15:commentEx w15:paraId="4ED3BB56" w15:done="0"/>
  <w15:commentEx w15:paraId="2722DB68" w15:paraIdParent="4ED3BB56" w15:done="0"/>
  <w15:commentEx w15:paraId="2BC6C363" w15:done="0"/>
  <w15:commentEx w15:paraId="03426B16" w15:done="0"/>
  <w15:commentEx w15:paraId="7201538D" w15:done="0"/>
  <w15:commentEx w15:paraId="4B53B339" w15:done="0"/>
  <w15:commentEx w15:paraId="0597EE3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E137A4" w16cid:durableId="216FCF48"/>
  <w16cid:commentId w16cid:paraId="3B0E3D46" w16cid:durableId="216FC994"/>
  <w16cid:commentId w16cid:paraId="2C5189F0" w16cid:durableId="216FC995"/>
  <w16cid:commentId w16cid:paraId="4F25780E" w16cid:durableId="216FC996"/>
  <w16cid:commentId w16cid:paraId="6B7B8FF1" w16cid:durableId="216FC997"/>
  <w16cid:commentId w16cid:paraId="4DAF0C49" w16cid:durableId="216FD45F"/>
  <w16cid:commentId w16cid:paraId="13A650B5" w16cid:durableId="216FC999"/>
  <w16cid:commentId w16cid:paraId="59A9FC2F" w16cid:durableId="21701B99"/>
  <w16cid:commentId w16cid:paraId="6E72F7C2" w16cid:durableId="216FC99A"/>
  <w16cid:commentId w16cid:paraId="4B97BCAB" w16cid:durableId="216FC99B"/>
  <w16cid:commentId w16cid:paraId="5725A851" w16cid:durableId="21701C3D"/>
  <w16cid:commentId w16cid:paraId="172DDB3E" w16cid:durableId="216FC99C"/>
  <w16cid:commentId w16cid:paraId="55409B4F" w16cid:durableId="216FC99D"/>
  <w16cid:commentId w16cid:paraId="293B30B8" w16cid:durableId="21701F0E"/>
  <w16cid:commentId w16cid:paraId="2A9311F9" w16cid:durableId="216FC99E"/>
  <w16cid:commentId w16cid:paraId="328137D5" w16cid:durableId="21702939"/>
  <w16cid:commentId w16cid:paraId="5C0175D8" w16cid:durableId="21702A69"/>
  <w16cid:commentId w16cid:paraId="1B87D355" w16cid:durableId="216FC99F"/>
  <w16cid:commentId w16cid:paraId="44C31B2D" w16cid:durableId="216FC9A0"/>
  <w16cid:commentId w16cid:paraId="0BF66923" w16cid:durableId="216FC9A1"/>
  <w16cid:commentId w16cid:paraId="072C2AC0" w16cid:durableId="216FC9A2"/>
  <w16cid:commentId w16cid:paraId="4470C2B8" w16cid:durableId="216FC9A3"/>
  <w16cid:commentId w16cid:paraId="3258BC7B" w16cid:durableId="216FC9A5"/>
  <w16cid:commentId w16cid:paraId="11438803" w16cid:durableId="216FC9A6"/>
  <w16cid:commentId w16cid:paraId="08DAA5B9" w16cid:durableId="21713ED8"/>
  <w16cid:commentId w16cid:paraId="46960458" w16cid:durableId="216FC9A7"/>
  <w16cid:commentId w16cid:paraId="0431805C" w16cid:durableId="216FC9A8"/>
  <w16cid:commentId w16cid:paraId="7A15FB79" w16cid:durableId="216FC9A9"/>
  <w16cid:commentId w16cid:paraId="385D37AF" w16cid:durableId="216FC9AA"/>
  <w16cid:commentId w16cid:paraId="6B2E0F9C" w16cid:durableId="216FC9AB"/>
  <w16cid:commentId w16cid:paraId="1A256E0F" w16cid:durableId="217198B6"/>
  <w16cid:commentId w16cid:paraId="6119C81C" w16cid:durableId="216FC9AC"/>
  <w16cid:commentId w16cid:paraId="351EBE80" w16cid:durableId="216FC9AD"/>
  <w16cid:commentId w16cid:paraId="173A4E77" w16cid:durableId="2171A2B6"/>
  <w16cid:commentId w16cid:paraId="777F16A7" w16cid:durableId="216FC9AE"/>
  <w16cid:commentId w16cid:paraId="619502EC" w16cid:durableId="216FC9AF"/>
  <w16cid:commentId w16cid:paraId="2C9DF41F" w16cid:durableId="216FC9B0"/>
  <w16cid:commentId w16cid:paraId="42AB21AD" w16cid:durableId="216FC9B1"/>
  <w16cid:commentId w16cid:paraId="0A49725E" w16cid:durableId="216FC9B3"/>
  <w16cid:commentId w16cid:paraId="3EB54741" w16cid:durableId="216FC9B4"/>
  <w16cid:commentId w16cid:paraId="4B7B70EA" w16cid:durableId="216FC9B5"/>
  <w16cid:commentId w16cid:paraId="0D0652DA" w16cid:durableId="216FC9B7"/>
  <w16cid:commentId w16cid:paraId="172E8D40" w16cid:durableId="21726409"/>
  <w16cid:commentId w16cid:paraId="46A53F00" w16cid:durableId="216FC9B8"/>
  <w16cid:commentId w16cid:paraId="4C6EB99E" w16cid:durableId="216FC9B9"/>
  <w16cid:commentId w16cid:paraId="5A540F87" w16cid:durableId="217265B3"/>
  <w16cid:commentId w16cid:paraId="4ED3BB56" w16cid:durableId="216FC9BA"/>
  <w16cid:commentId w16cid:paraId="2722DB68" w16cid:durableId="21727FF8"/>
  <w16cid:commentId w16cid:paraId="2BC6C363" w16cid:durableId="216FC9BB"/>
  <w16cid:commentId w16cid:paraId="03426B16" w16cid:durableId="216FC9BC"/>
  <w16cid:commentId w16cid:paraId="7201538D" w16cid:durableId="2172820B"/>
  <w16cid:commentId w16cid:paraId="4B53B339" w16cid:durableId="217280DD"/>
  <w16cid:commentId w16cid:paraId="0597EE3E" w16cid:durableId="2172AB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99D5F9" w14:textId="77777777" w:rsidR="00A96B83" w:rsidRDefault="00A96B83" w:rsidP="00FB3541">
      <w:r>
        <w:separator/>
      </w:r>
    </w:p>
  </w:endnote>
  <w:endnote w:type="continuationSeparator" w:id="0">
    <w:p w14:paraId="59795E89" w14:textId="77777777" w:rsidR="00A96B83" w:rsidRDefault="00A96B83" w:rsidP="00FB3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Lucida Sans Typewriter">
    <w:panose1 w:val="020B05090305040302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Arial Unicode MS">
    <w:panose1 w:val="020B0604020202020204"/>
    <w:charset w:val="80"/>
    <w:family w:val="swiss"/>
    <w:pitch w:val="variable"/>
    <w:sig w:usb0="F7FFAFFF" w:usb1="E9DFFFFF" w:usb2="0000003F" w:usb3="00000000" w:csb0="003F01FF" w:csb1="00000000"/>
  </w:font>
  <w:font w:name="Futura-Book">
    <w:panose1 w:val="00000000000000000000"/>
    <w:charset w:val="00"/>
    <w:family w:val="swiss"/>
    <w:notTrueType/>
    <w:pitch w:val="variable"/>
    <w:sig w:usb0="00000003" w:usb1="00000000" w:usb2="00000000" w:usb3="00000000" w:csb0="00000001" w:csb1="00000000"/>
  </w:font>
  <w:font w:name="Dogma">
    <w:altName w:val="Cambria"/>
    <w:panose1 w:val="00000000000000000000"/>
    <w:charset w:val="00"/>
    <w:family w:val="roman"/>
    <w:notTrueType/>
    <w:pitch w:val="default"/>
    <w:sig w:usb0="00000003" w:usb1="00000000" w:usb2="00000000" w:usb3="00000000" w:csb0="00000001" w:csb1="00000000"/>
  </w:font>
  <w:font w:name="NewBaskerville">
    <w:panose1 w:val="00000000000000000000"/>
    <w:charset w:val="00"/>
    <w:family w:val="swiss"/>
    <w:notTrueType/>
    <w:pitch w:val="variable"/>
    <w:sig w:usb0="00000003" w:usb1="00000000" w:usb2="00000000" w:usb3="00000000" w:csb0="00000001" w:csb1="00000000"/>
  </w:font>
  <w:font w:name="Futura-Heavy">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C7E5F4" w14:textId="77777777" w:rsidR="007467A4" w:rsidRDefault="007467A4">
    <w:pPr>
      <w:pStyle w:val="NormalWeb"/>
    </w:pPr>
    <w:r>
      <w:rPr>
        <w:rFonts w:ascii="Calibri" w:hAnsi="Calibri" w:cs="Calibri"/>
        <w:bCs/>
        <w:color w:val="808080" w:themeColor="background1" w:themeShade="80"/>
        <w:sz w:val="20"/>
        <w:szCs w:val="20"/>
      </w:rPr>
      <w:t>© 2019 by Lee Vaughan. All Rights Reserved.</w:t>
    </w:r>
    <w:r>
      <w:rPr>
        <w:rFonts w:ascii="Calibri" w:hAnsi="Calibri" w:cs="Calibri"/>
        <w:sz w:val="22"/>
        <w:szCs w:val="22"/>
      </w:rPr>
      <w:tab/>
    </w:r>
    <w:r>
      <w:rPr>
        <w:rFonts w:ascii="Calibri" w:hAnsi="Calibri" w:cs="Calibri"/>
        <w:sz w:val="22"/>
        <w:szCs w:val="22"/>
      </w:rPr>
      <w:tab/>
    </w:r>
    <w:r>
      <w:rPr>
        <w:rFonts w:ascii="Calibri" w:hAnsi="Calibri" w:cs="Calibri"/>
        <w:sz w:val="22"/>
        <w:szCs w:val="22"/>
      </w:rPr>
      <w:fldChar w:fldCharType="begin"/>
    </w:r>
    <w:r>
      <w:instrText>PAGE \* ARABIC</w:instrText>
    </w:r>
    <w:r>
      <w:fldChar w:fldCharType="separate"/>
    </w:r>
    <w:r>
      <w:rPr>
        <w:noProof/>
      </w:rPr>
      <w:t>38</w:t>
    </w:r>
    <w:r>
      <w:fldChar w:fldCharType="end"/>
    </w:r>
    <w:r>
      <w:rPr>
        <w:rFonts w:ascii="Calibri" w:hAnsi="Calibri" w:cs="Calibri"/>
        <w:sz w:val="22"/>
        <w:szCs w:val="22"/>
      </w:rPr>
      <w:t> </w:t>
    </w:r>
  </w:p>
  <w:p w14:paraId="0FCD81C8" w14:textId="77777777" w:rsidR="007467A4" w:rsidRDefault="007467A4">
    <w:pPr>
      <w:pStyle w:val="Footer"/>
    </w:pPr>
  </w:p>
  <w:p w14:paraId="59F89BB7" w14:textId="77777777" w:rsidR="007467A4" w:rsidRDefault="007467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B3E02E" w14:textId="77777777" w:rsidR="00A96B83" w:rsidRDefault="00A96B83" w:rsidP="00FB3541">
      <w:r>
        <w:separator/>
      </w:r>
    </w:p>
  </w:footnote>
  <w:footnote w:type="continuationSeparator" w:id="0">
    <w:p w14:paraId="4E007135" w14:textId="77777777" w:rsidR="00A96B83" w:rsidRDefault="00A96B83" w:rsidP="00FB35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B44CC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706BC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62A9E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82C4BC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0AA62D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7AEB82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D9A5C9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E7C9A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F5EE14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54E8D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7673AD"/>
    <w:multiLevelType w:val="multilevel"/>
    <w:tmpl w:val="E690D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3DE0F7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2" w15:restartNumberingAfterBreak="0">
    <w:nsid w:val="089D0DEF"/>
    <w:multiLevelType w:val="multilevel"/>
    <w:tmpl w:val="622A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6D5F33"/>
    <w:multiLevelType w:val="multilevel"/>
    <w:tmpl w:val="DE5CFB02"/>
    <w:lvl w:ilvl="0">
      <w:start w:val="1"/>
      <w:numFmt w:val="upperRoman"/>
      <w:lvlText w:val="Article %1."/>
      <w:lvlJc w:val="left"/>
      <w:pPr>
        <w:tabs>
          <w:tab w:val="num" w:pos="1440"/>
        </w:tabs>
        <w:ind w:left="0" w:firstLine="0"/>
      </w:pPr>
    </w:lvl>
    <w:lvl w:ilvl="1">
      <w:start w:val="1"/>
      <w:numFmt w:val="decima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 w15:restartNumberingAfterBreak="0">
    <w:nsid w:val="370170EB"/>
    <w:multiLevelType w:val="hybridMultilevel"/>
    <w:tmpl w:val="63AE96B8"/>
    <w:lvl w:ilvl="0" w:tplc="22487F7E">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439F600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49976953"/>
    <w:multiLevelType w:val="hybridMultilevel"/>
    <w:tmpl w:val="DECE12D8"/>
    <w:lvl w:ilvl="0" w:tplc="0409000F">
      <w:start w:val="1"/>
      <w:numFmt w:val="decimal"/>
      <w:lvlText w:val="%1."/>
      <w:lvlJc w:val="left"/>
      <w:pPr>
        <w:ind w:left="1139" w:hanging="360"/>
      </w:pPr>
      <w:rPr>
        <w:rFonts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17" w15:restartNumberingAfterBreak="0">
    <w:nsid w:val="4DD05852"/>
    <w:multiLevelType w:val="hybridMultilevel"/>
    <w:tmpl w:val="FD8C69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2637948"/>
    <w:multiLevelType w:val="multilevel"/>
    <w:tmpl w:val="04090023"/>
    <w:styleLink w:val="ArticleSection"/>
    <w:lvl w:ilvl="0">
      <w:start w:val="1"/>
      <w:numFmt w:val="upperRoman"/>
      <w:pStyle w:val="Heading1"/>
      <w:lvlText w:val="Article %1."/>
      <w:lvlJc w:val="left"/>
      <w:pPr>
        <w:tabs>
          <w:tab w:val="num" w:pos="1440"/>
        </w:tabs>
        <w:ind w:left="0" w:firstLine="0"/>
      </w:pPr>
    </w:lvl>
    <w:lvl w:ilvl="1">
      <w:start w:val="1"/>
      <w:numFmt w:val="decimalZero"/>
      <w:pStyle w:val="Heading2"/>
      <w:isLgl/>
      <w:lvlText w:val="Section %1.%2"/>
      <w:lvlJc w:val="left"/>
      <w:pPr>
        <w:tabs>
          <w:tab w:val="num" w:pos="1080"/>
        </w:tabs>
        <w:ind w:left="0" w:firstLine="0"/>
      </w:pPr>
    </w:lvl>
    <w:lvl w:ilvl="2">
      <w:start w:val="1"/>
      <w:numFmt w:val="lowerLetter"/>
      <w:pStyle w:val="Heading3"/>
      <w:lvlText w:val="(%3)"/>
      <w:lvlJc w:val="left"/>
      <w:pPr>
        <w:tabs>
          <w:tab w:val="num" w:pos="720"/>
        </w:tabs>
        <w:ind w:left="720" w:hanging="432"/>
      </w:pPr>
    </w:lvl>
    <w:lvl w:ilvl="3">
      <w:start w:val="1"/>
      <w:numFmt w:val="lowerRoman"/>
      <w:pStyle w:val="Heading4"/>
      <w:lvlText w:val="(%4)"/>
      <w:lvlJc w:val="right"/>
      <w:pPr>
        <w:tabs>
          <w:tab w:val="num" w:pos="864"/>
        </w:tabs>
        <w:ind w:left="864" w:hanging="144"/>
      </w:pPr>
    </w:lvl>
    <w:lvl w:ilvl="4">
      <w:start w:val="1"/>
      <w:numFmt w:val="decimal"/>
      <w:pStyle w:val="Heading5"/>
      <w:lvlText w:val="%5)"/>
      <w:lvlJc w:val="left"/>
      <w:pPr>
        <w:tabs>
          <w:tab w:val="num" w:pos="1008"/>
        </w:tabs>
        <w:ind w:left="1008" w:hanging="432"/>
      </w:pPr>
    </w:lvl>
    <w:lvl w:ilvl="5">
      <w:start w:val="1"/>
      <w:numFmt w:val="lowerLetter"/>
      <w:pStyle w:val="Heading6"/>
      <w:lvlText w:val="%6)"/>
      <w:lvlJc w:val="left"/>
      <w:pPr>
        <w:tabs>
          <w:tab w:val="num" w:pos="1152"/>
        </w:tabs>
        <w:ind w:left="1152" w:hanging="432"/>
      </w:pPr>
    </w:lvl>
    <w:lvl w:ilvl="6">
      <w:start w:val="1"/>
      <w:numFmt w:val="lowerRoman"/>
      <w:pStyle w:val="Heading7"/>
      <w:lvlText w:val="%7)"/>
      <w:lvlJc w:val="right"/>
      <w:pPr>
        <w:tabs>
          <w:tab w:val="num" w:pos="1296"/>
        </w:tabs>
        <w:ind w:left="1296" w:hanging="288"/>
      </w:pPr>
    </w:lvl>
    <w:lvl w:ilvl="7">
      <w:start w:val="1"/>
      <w:numFmt w:val="lowerLetter"/>
      <w:pStyle w:val="Heading8"/>
      <w:lvlText w:val="%8."/>
      <w:lvlJc w:val="left"/>
      <w:pPr>
        <w:tabs>
          <w:tab w:val="num" w:pos="1440"/>
        </w:tabs>
        <w:ind w:left="1440" w:hanging="432"/>
      </w:pPr>
    </w:lvl>
    <w:lvl w:ilvl="8">
      <w:start w:val="1"/>
      <w:numFmt w:val="lowerRoman"/>
      <w:pStyle w:val="Heading9"/>
      <w:lvlText w:val="%9."/>
      <w:lvlJc w:val="right"/>
      <w:pPr>
        <w:tabs>
          <w:tab w:val="num" w:pos="1584"/>
        </w:tabs>
        <w:ind w:left="1584" w:hanging="144"/>
      </w:pPr>
    </w:lvl>
  </w:abstractNum>
  <w:abstractNum w:abstractNumId="19" w15:restartNumberingAfterBreak="0">
    <w:nsid w:val="68BF4365"/>
    <w:multiLevelType w:val="hybridMultilevel"/>
    <w:tmpl w:val="08367B08"/>
    <w:lvl w:ilvl="0" w:tplc="51AEF288">
      <w:start w:val="1"/>
      <w:numFmt w:val="bullet"/>
      <w:pStyle w:val="ListPlainA"/>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20" w15:restartNumberingAfterBreak="0">
    <w:nsid w:val="730A2965"/>
    <w:multiLevelType w:val="hybridMultilevel"/>
    <w:tmpl w:val="4BF45022"/>
    <w:lvl w:ilvl="0" w:tplc="2F5C41B0">
      <w:start w:val="1"/>
      <w:numFmt w:val="decimal"/>
      <w:lvlText w:val="%1."/>
      <w:lvlJc w:val="left"/>
      <w:pPr>
        <w:tabs>
          <w:tab w:val="num" w:pos="360"/>
        </w:tabs>
        <w:ind w:left="360" w:hanging="360"/>
      </w:pPr>
      <w:rPr>
        <w:rFonts w:hint="default"/>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21" w15:restartNumberingAfterBreak="0">
    <w:nsid w:val="7A1663CF"/>
    <w:multiLevelType w:val="multilevel"/>
    <w:tmpl w:val="93083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20"/>
  </w:num>
  <w:num w:numId="3">
    <w:abstractNumId w:val="14"/>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1"/>
  </w:num>
  <w:num w:numId="15">
    <w:abstractNumId w:val="15"/>
  </w:num>
  <w:num w:numId="16">
    <w:abstractNumId w:val="18"/>
  </w:num>
  <w:num w:numId="17">
    <w:abstractNumId w:val="21"/>
  </w:num>
  <w:num w:numId="18">
    <w:abstractNumId w:val="17"/>
  </w:num>
  <w:num w:numId="19">
    <w:abstractNumId w:val="10"/>
  </w:num>
  <w:num w:numId="20">
    <w:abstractNumId w:val="19"/>
  </w:num>
  <w:num w:numId="21">
    <w:abstractNumId w:val="16"/>
  </w:num>
  <w:num w:numId="22">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e Vaughan">
    <w15:presenceInfo w15:providerId="Windows Live" w15:userId="284d8ea3bf3024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linkStyles/>
  <w:trackRevisions/>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3541"/>
    <w:rsid w:val="00000435"/>
    <w:rsid w:val="00000463"/>
    <w:rsid w:val="00000B2A"/>
    <w:rsid w:val="00000F4E"/>
    <w:rsid w:val="00001514"/>
    <w:rsid w:val="00001C31"/>
    <w:rsid w:val="00001D39"/>
    <w:rsid w:val="00001FBF"/>
    <w:rsid w:val="0000283B"/>
    <w:rsid w:val="00003887"/>
    <w:rsid w:val="000040A0"/>
    <w:rsid w:val="00005F6C"/>
    <w:rsid w:val="000074D4"/>
    <w:rsid w:val="000078A0"/>
    <w:rsid w:val="00010E15"/>
    <w:rsid w:val="0001145A"/>
    <w:rsid w:val="0001292C"/>
    <w:rsid w:val="00013068"/>
    <w:rsid w:val="000132A7"/>
    <w:rsid w:val="000135D0"/>
    <w:rsid w:val="00014B4F"/>
    <w:rsid w:val="00014DC7"/>
    <w:rsid w:val="00015520"/>
    <w:rsid w:val="00017379"/>
    <w:rsid w:val="00020EE6"/>
    <w:rsid w:val="0002261D"/>
    <w:rsid w:val="000229E9"/>
    <w:rsid w:val="00024699"/>
    <w:rsid w:val="000270E5"/>
    <w:rsid w:val="0002712C"/>
    <w:rsid w:val="00030B3B"/>
    <w:rsid w:val="0003178D"/>
    <w:rsid w:val="00032CB4"/>
    <w:rsid w:val="00033CDA"/>
    <w:rsid w:val="00035598"/>
    <w:rsid w:val="00035787"/>
    <w:rsid w:val="0003589B"/>
    <w:rsid w:val="000360B1"/>
    <w:rsid w:val="0003641C"/>
    <w:rsid w:val="00036561"/>
    <w:rsid w:val="0003723D"/>
    <w:rsid w:val="0004014B"/>
    <w:rsid w:val="00040826"/>
    <w:rsid w:val="000417BD"/>
    <w:rsid w:val="00042140"/>
    <w:rsid w:val="000439DA"/>
    <w:rsid w:val="00043A90"/>
    <w:rsid w:val="000440A2"/>
    <w:rsid w:val="000447D3"/>
    <w:rsid w:val="000448D4"/>
    <w:rsid w:val="00044A84"/>
    <w:rsid w:val="00044D76"/>
    <w:rsid w:val="00046258"/>
    <w:rsid w:val="000467E2"/>
    <w:rsid w:val="00047124"/>
    <w:rsid w:val="00047E66"/>
    <w:rsid w:val="00050B04"/>
    <w:rsid w:val="000545DA"/>
    <w:rsid w:val="00054B79"/>
    <w:rsid w:val="00054E1E"/>
    <w:rsid w:val="00055713"/>
    <w:rsid w:val="0005669D"/>
    <w:rsid w:val="0005679D"/>
    <w:rsid w:val="0005723F"/>
    <w:rsid w:val="00057589"/>
    <w:rsid w:val="00057CEC"/>
    <w:rsid w:val="00061A3A"/>
    <w:rsid w:val="00062DD6"/>
    <w:rsid w:val="00063FDF"/>
    <w:rsid w:val="00064085"/>
    <w:rsid w:val="000643E1"/>
    <w:rsid w:val="000652F6"/>
    <w:rsid w:val="00066D81"/>
    <w:rsid w:val="00070F56"/>
    <w:rsid w:val="00072217"/>
    <w:rsid w:val="00073564"/>
    <w:rsid w:val="00074007"/>
    <w:rsid w:val="00074C7E"/>
    <w:rsid w:val="000757B1"/>
    <w:rsid w:val="00075B72"/>
    <w:rsid w:val="00075DD7"/>
    <w:rsid w:val="0007602D"/>
    <w:rsid w:val="00077332"/>
    <w:rsid w:val="0008006E"/>
    <w:rsid w:val="00081068"/>
    <w:rsid w:val="00082D27"/>
    <w:rsid w:val="00083C98"/>
    <w:rsid w:val="00086860"/>
    <w:rsid w:val="0008795E"/>
    <w:rsid w:val="00091A86"/>
    <w:rsid w:val="0009281E"/>
    <w:rsid w:val="00092F31"/>
    <w:rsid w:val="000970B7"/>
    <w:rsid w:val="00097174"/>
    <w:rsid w:val="00097FE2"/>
    <w:rsid w:val="000A0661"/>
    <w:rsid w:val="000A0B4B"/>
    <w:rsid w:val="000A0C6B"/>
    <w:rsid w:val="000A0D2D"/>
    <w:rsid w:val="000A268A"/>
    <w:rsid w:val="000A4E3E"/>
    <w:rsid w:val="000A5C73"/>
    <w:rsid w:val="000B1321"/>
    <w:rsid w:val="000B17F5"/>
    <w:rsid w:val="000B18E2"/>
    <w:rsid w:val="000B1D3F"/>
    <w:rsid w:val="000B1EE7"/>
    <w:rsid w:val="000B21D4"/>
    <w:rsid w:val="000B2387"/>
    <w:rsid w:val="000B2D73"/>
    <w:rsid w:val="000B3968"/>
    <w:rsid w:val="000B3B77"/>
    <w:rsid w:val="000B43B8"/>
    <w:rsid w:val="000B4ABC"/>
    <w:rsid w:val="000B600D"/>
    <w:rsid w:val="000B6254"/>
    <w:rsid w:val="000B7D48"/>
    <w:rsid w:val="000C1385"/>
    <w:rsid w:val="000C33F1"/>
    <w:rsid w:val="000C44DA"/>
    <w:rsid w:val="000C456D"/>
    <w:rsid w:val="000C4746"/>
    <w:rsid w:val="000C57B1"/>
    <w:rsid w:val="000C60E2"/>
    <w:rsid w:val="000C7903"/>
    <w:rsid w:val="000C7D81"/>
    <w:rsid w:val="000D07F9"/>
    <w:rsid w:val="000D18F4"/>
    <w:rsid w:val="000D246A"/>
    <w:rsid w:val="000D3C38"/>
    <w:rsid w:val="000D3E71"/>
    <w:rsid w:val="000D4038"/>
    <w:rsid w:val="000D48DF"/>
    <w:rsid w:val="000D53FC"/>
    <w:rsid w:val="000D5DF8"/>
    <w:rsid w:val="000D7A14"/>
    <w:rsid w:val="000E0A1B"/>
    <w:rsid w:val="000E0D89"/>
    <w:rsid w:val="000E11F2"/>
    <w:rsid w:val="000E238E"/>
    <w:rsid w:val="000E2760"/>
    <w:rsid w:val="000E46E1"/>
    <w:rsid w:val="000E5970"/>
    <w:rsid w:val="000E5A2B"/>
    <w:rsid w:val="000E717B"/>
    <w:rsid w:val="000F0DA3"/>
    <w:rsid w:val="000F0EE7"/>
    <w:rsid w:val="000F0F02"/>
    <w:rsid w:val="000F16A9"/>
    <w:rsid w:val="000F1726"/>
    <w:rsid w:val="000F255C"/>
    <w:rsid w:val="000F35B2"/>
    <w:rsid w:val="000F4AFA"/>
    <w:rsid w:val="000F518D"/>
    <w:rsid w:val="000F658F"/>
    <w:rsid w:val="000F6B20"/>
    <w:rsid w:val="000F7967"/>
    <w:rsid w:val="0010029C"/>
    <w:rsid w:val="001009FB"/>
    <w:rsid w:val="00100BD7"/>
    <w:rsid w:val="001018FF"/>
    <w:rsid w:val="00101FF6"/>
    <w:rsid w:val="001024ED"/>
    <w:rsid w:val="001031B3"/>
    <w:rsid w:val="0010366B"/>
    <w:rsid w:val="00103E28"/>
    <w:rsid w:val="00106747"/>
    <w:rsid w:val="00106AA1"/>
    <w:rsid w:val="00106D39"/>
    <w:rsid w:val="001079F3"/>
    <w:rsid w:val="0011046F"/>
    <w:rsid w:val="0011049B"/>
    <w:rsid w:val="0011174F"/>
    <w:rsid w:val="00111D7E"/>
    <w:rsid w:val="00112A58"/>
    <w:rsid w:val="001142B1"/>
    <w:rsid w:val="00114501"/>
    <w:rsid w:val="001148C7"/>
    <w:rsid w:val="00114AA7"/>
    <w:rsid w:val="00114E23"/>
    <w:rsid w:val="001154EF"/>
    <w:rsid w:val="00115636"/>
    <w:rsid w:val="00115A0C"/>
    <w:rsid w:val="00116682"/>
    <w:rsid w:val="001169D7"/>
    <w:rsid w:val="00116E5B"/>
    <w:rsid w:val="0011755C"/>
    <w:rsid w:val="00117884"/>
    <w:rsid w:val="00117DC6"/>
    <w:rsid w:val="001204D2"/>
    <w:rsid w:val="001207B9"/>
    <w:rsid w:val="001214E5"/>
    <w:rsid w:val="0012209A"/>
    <w:rsid w:val="00122C5F"/>
    <w:rsid w:val="00122E79"/>
    <w:rsid w:val="00124D90"/>
    <w:rsid w:val="001257F0"/>
    <w:rsid w:val="001266C2"/>
    <w:rsid w:val="001274B0"/>
    <w:rsid w:val="00131364"/>
    <w:rsid w:val="00132691"/>
    <w:rsid w:val="00133DC1"/>
    <w:rsid w:val="001342C0"/>
    <w:rsid w:val="00136123"/>
    <w:rsid w:val="00137FBB"/>
    <w:rsid w:val="0014044C"/>
    <w:rsid w:val="00140D67"/>
    <w:rsid w:val="00140D98"/>
    <w:rsid w:val="00141193"/>
    <w:rsid w:val="001416F8"/>
    <w:rsid w:val="0014184E"/>
    <w:rsid w:val="0014200F"/>
    <w:rsid w:val="00144A38"/>
    <w:rsid w:val="00145AED"/>
    <w:rsid w:val="00146512"/>
    <w:rsid w:val="001467F6"/>
    <w:rsid w:val="0015083D"/>
    <w:rsid w:val="00151FDF"/>
    <w:rsid w:val="00152808"/>
    <w:rsid w:val="00152FFB"/>
    <w:rsid w:val="001539D6"/>
    <w:rsid w:val="00154F22"/>
    <w:rsid w:val="0015520A"/>
    <w:rsid w:val="00155712"/>
    <w:rsid w:val="00155DB5"/>
    <w:rsid w:val="001578FB"/>
    <w:rsid w:val="0016000C"/>
    <w:rsid w:val="0016046B"/>
    <w:rsid w:val="00161957"/>
    <w:rsid w:val="00162159"/>
    <w:rsid w:val="00163E99"/>
    <w:rsid w:val="00164CCE"/>
    <w:rsid w:val="001650AD"/>
    <w:rsid w:val="0016546C"/>
    <w:rsid w:val="00166247"/>
    <w:rsid w:val="00166FBA"/>
    <w:rsid w:val="001707EA"/>
    <w:rsid w:val="0017163A"/>
    <w:rsid w:val="0017183F"/>
    <w:rsid w:val="001718CA"/>
    <w:rsid w:val="00171CE4"/>
    <w:rsid w:val="00171E49"/>
    <w:rsid w:val="00172E03"/>
    <w:rsid w:val="00173511"/>
    <w:rsid w:val="001737B1"/>
    <w:rsid w:val="00175134"/>
    <w:rsid w:val="001754D0"/>
    <w:rsid w:val="00175B39"/>
    <w:rsid w:val="00177A77"/>
    <w:rsid w:val="0018048A"/>
    <w:rsid w:val="00181968"/>
    <w:rsid w:val="00182645"/>
    <w:rsid w:val="00183BBA"/>
    <w:rsid w:val="00185202"/>
    <w:rsid w:val="0018643C"/>
    <w:rsid w:val="00186A10"/>
    <w:rsid w:val="00186CE6"/>
    <w:rsid w:val="00187583"/>
    <w:rsid w:val="00190DAD"/>
    <w:rsid w:val="00191C61"/>
    <w:rsid w:val="00192382"/>
    <w:rsid w:val="00193854"/>
    <w:rsid w:val="00193A76"/>
    <w:rsid w:val="001947FF"/>
    <w:rsid w:val="0019525E"/>
    <w:rsid w:val="001958B7"/>
    <w:rsid w:val="00196C0D"/>
    <w:rsid w:val="00197E04"/>
    <w:rsid w:val="001A0088"/>
    <w:rsid w:val="001A009C"/>
    <w:rsid w:val="001A012E"/>
    <w:rsid w:val="001A10CC"/>
    <w:rsid w:val="001A1333"/>
    <w:rsid w:val="001A17DE"/>
    <w:rsid w:val="001A3266"/>
    <w:rsid w:val="001A3499"/>
    <w:rsid w:val="001A6091"/>
    <w:rsid w:val="001A6604"/>
    <w:rsid w:val="001A6A67"/>
    <w:rsid w:val="001B0DEB"/>
    <w:rsid w:val="001B10A3"/>
    <w:rsid w:val="001B137D"/>
    <w:rsid w:val="001B18A2"/>
    <w:rsid w:val="001B2260"/>
    <w:rsid w:val="001B25E8"/>
    <w:rsid w:val="001B4799"/>
    <w:rsid w:val="001B5733"/>
    <w:rsid w:val="001B7342"/>
    <w:rsid w:val="001B750B"/>
    <w:rsid w:val="001C1767"/>
    <w:rsid w:val="001C30DF"/>
    <w:rsid w:val="001C395A"/>
    <w:rsid w:val="001C5AC5"/>
    <w:rsid w:val="001C73F7"/>
    <w:rsid w:val="001C7DBA"/>
    <w:rsid w:val="001C7FA9"/>
    <w:rsid w:val="001D003F"/>
    <w:rsid w:val="001D10B5"/>
    <w:rsid w:val="001D14D0"/>
    <w:rsid w:val="001D1871"/>
    <w:rsid w:val="001D1884"/>
    <w:rsid w:val="001D1B49"/>
    <w:rsid w:val="001D1E51"/>
    <w:rsid w:val="001D1FDE"/>
    <w:rsid w:val="001D4F76"/>
    <w:rsid w:val="001D5F3C"/>
    <w:rsid w:val="001D5F56"/>
    <w:rsid w:val="001D611C"/>
    <w:rsid w:val="001D6363"/>
    <w:rsid w:val="001D63B0"/>
    <w:rsid w:val="001D6A76"/>
    <w:rsid w:val="001D78D7"/>
    <w:rsid w:val="001E0F94"/>
    <w:rsid w:val="001E144F"/>
    <w:rsid w:val="001E1BB2"/>
    <w:rsid w:val="001E2716"/>
    <w:rsid w:val="001E4177"/>
    <w:rsid w:val="001E4654"/>
    <w:rsid w:val="001E577A"/>
    <w:rsid w:val="001E61D4"/>
    <w:rsid w:val="001F0647"/>
    <w:rsid w:val="001F2019"/>
    <w:rsid w:val="001F23DD"/>
    <w:rsid w:val="001F2CEC"/>
    <w:rsid w:val="001F31CE"/>
    <w:rsid w:val="001F384C"/>
    <w:rsid w:val="001F38A4"/>
    <w:rsid w:val="001F5199"/>
    <w:rsid w:val="001F5628"/>
    <w:rsid w:val="001F6026"/>
    <w:rsid w:val="00200185"/>
    <w:rsid w:val="002007C4"/>
    <w:rsid w:val="00200917"/>
    <w:rsid w:val="00200F55"/>
    <w:rsid w:val="002019CE"/>
    <w:rsid w:val="002028C4"/>
    <w:rsid w:val="00202A21"/>
    <w:rsid w:val="0020336B"/>
    <w:rsid w:val="0020349E"/>
    <w:rsid w:val="002101D6"/>
    <w:rsid w:val="002106B1"/>
    <w:rsid w:val="00212A85"/>
    <w:rsid w:val="00213D3A"/>
    <w:rsid w:val="002150C9"/>
    <w:rsid w:val="00215555"/>
    <w:rsid w:val="0021624A"/>
    <w:rsid w:val="00216F66"/>
    <w:rsid w:val="002224E1"/>
    <w:rsid w:val="00223DDB"/>
    <w:rsid w:val="00224459"/>
    <w:rsid w:val="0022469D"/>
    <w:rsid w:val="00224D1A"/>
    <w:rsid w:val="002252DD"/>
    <w:rsid w:val="002257D4"/>
    <w:rsid w:val="002266C3"/>
    <w:rsid w:val="00227A12"/>
    <w:rsid w:val="002302DD"/>
    <w:rsid w:val="002308D1"/>
    <w:rsid w:val="00230A41"/>
    <w:rsid w:val="00233C9C"/>
    <w:rsid w:val="00233EDA"/>
    <w:rsid w:val="002347E4"/>
    <w:rsid w:val="00235FF0"/>
    <w:rsid w:val="00237420"/>
    <w:rsid w:val="00240B7F"/>
    <w:rsid w:val="002410A3"/>
    <w:rsid w:val="002416DA"/>
    <w:rsid w:val="00241AE4"/>
    <w:rsid w:val="002430C2"/>
    <w:rsid w:val="002431C2"/>
    <w:rsid w:val="002436E3"/>
    <w:rsid w:val="0024400D"/>
    <w:rsid w:val="00244668"/>
    <w:rsid w:val="0024485E"/>
    <w:rsid w:val="0024500F"/>
    <w:rsid w:val="002450F9"/>
    <w:rsid w:val="0024551D"/>
    <w:rsid w:val="002457BD"/>
    <w:rsid w:val="002461B8"/>
    <w:rsid w:val="00246582"/>
    <w:rsid w:val="00247807"/>
    <w:rsid w:val="00251C45"/>
    <w:rsid w:val="0025366F"/>
    <w:rsid w:val="00254FEC"/>
    <w:rsid w:val="00255A2C"/>
    <w:rsid w:val="00262F43"/>
    <w:rsid w:val="0026311E"/>
    <w:rsid w:val="00263352"/>
    <w:rsid w:val="002646E5"/>
    <w:rsid w:val="00264886"/>
    <w:rsid w:val="00264EAE"/>
    <w:rsid w:val="00265652"/>
    <w:rsid w:val="0027107B"/>
    <w:rsid w:val="00271602"/>
    <w:rsid w:val="00272ACC"/>
    <w:rsid w:val="00273FDF"/>
    <w:rsid w:val="00274039"/>
    <w:rsid w:val="00275874"/>
    <w:rsid w:val="0027676E"/>
    <w:rsid w:val="00276CAC"/>
    <w:rsid w:val="002802F9"/>
    <w:rsid w:val="00280C80"/>
    <w:rsid w:val="00281810"/>
    <w:rsid w:val="002822D2"/>
    <w:rsid w:val="00282DF9"/>
    <w:rsid w:val="0028395F"/>
    <w:rsid w:val="00285D5F"/>
    <w:rsid w:val="00285D7A"/>
    <w:rsid w:val="00286FEE"/>
    <w:rsid w:val="002916E7"/>
    <w:rsid w:val="00291D25"/>
    <w:rsid w:val="00292FB5"/>
    <w:rsid w:val="00293EE7"/>
    <w:rsid w:val="0029459A"/>
    <w:rsid w:val="00295306"/>
    <w:rsid w:val="00295D2B"/>
    <w:rsid w:val="00296FF8"/>
    <w:rsid w:val="00297350"/>
    <w:rsid w:val="00297558"/>
    <w:rsid w:val="00297F11"/>
    <w:rsid w:val="002A0BBB"/>
    <w:rsid w:val="002A14EC"/>
    <w:rsid w:val="002A15B5"/>
    <w:rsid w:val="002A1E62"/>
    <w:rsid w:val="002A2324"/>
    <w:rsid w:val="002A2DC2"/>
    <w:rsid w:val="002A3383"/>
    <w:rsid w:val="002A362C"/>
    <w:rsid w:val="002A3D15"/>
    <w:rsid w:val="002A423E"/>
    <w:rsid w:val="002A44C1"/>
    <w:rsid w:val="002A46C5"/>
    <w:rsid w:val="002A5EEE"/>
    <w:rsid w:val="002B0D0E"/>
    <w:rsid w:val="002B23C2"/>
    <w:rsid w:val="002B2BAC"/>
    <w:rsid w:val="002B342D"/>
    <w:rsid w:val="002B525E"/>
    <w:rsid w:val="002B635A"/>
    <w:rsid w:val="002B6575"/>
    <w:rsid w:val="002B728B"/>
    <w:rsid w:val="002B72C2"/>
    <w:rsid w:val="002B7BAD"/>
    <w:rsid w:val="002B7CB0"/>
    <w:rsid w:val="002B7F29"/>
    <w:rsid w:val="002C106A"/>
    <w:rsid w:val="002C1F6E"/>
    <w:rsid w:val="002C2192"/>
    <w:rsid w:val="002C29DB"/>
    <w:rsid w:val="002C3263"/>
    <w:rsid w:val="002C341D"/>
    <w:rsid w:val="002C4EAB"/>
    <w:rsid w:val="002C769F"/>
    <w:rsid w:val="002D01A7"/>
    <w:rsid w:val="002D07C5"/>
    <w:rsid w:val="002D2C1C"/>
    <w:rsid w:val="002D5940"/>
    <w:rsid w:val="002D5DD3"/>
    <w:rsid w:val="002D67F3"/>
    <w:rsid w:val="002E0C5C"/>
    <w:rsid w:val="002E1FA2"/>
    <w:rsid w:val="002E202B"/>
    <w:rsid w:val="002E402E"/>
    <w:rsid w:val="002E44D6"/>
    <w:rsid w:val="002E4D1C"/>
    <w:rsid w:val="002E5496"/>
    <w:rsid w:val="002E63F8"/>
    <w:rsid w:val="002E68D2"/>
    <w:rsid w:val="002E7403"/>
    <w:rsid w:val="002F0F2E"/>
    <w:rsid w:val="002F1388"/>
    <w:rsid w:val="002F2240"/>
    <w:rsid w:val="002F23F8"/>
    <w:rsid w:val="002F2401"/>
    <w:rsid w:val="002F24B1"/>
    <w:rsid w:val="002F301C"/>
    <w:rsid w:val="002F3076"/>
    <w:rsid w:val="002F3095"/>
    <w:rsid w:val="002F3187"/>
    <w:rsid w:val="002F3ED0"/>
    <w:rsid w:val="002F4E88"/>
    <w:rsid w:val="002F56BD"/>
    <w:rsid w:val="002F6169"/>
    <w:rsid w:val="002F78F5"/>
    <w:rsid w:val="002F7B5B"/>
    <w:rsid w:val="00300615"/>
    <w:rsid w:val="00301750"/>
    <w:rsid w:val="00301926"/>
    <w:rsid w:val="00303DB1"/>
    <w:rsid w:val="00303FEC"/>
    <w:rsid w:val="00304D1C"/>
    <w:rsid w:val="00305114"/>
    <w:rsid w:val="00305E21"/>
    <w:rsid w:val="00306FB0"/>
    <w:rsid w:val="00312094"/>
    <w:rsid w:val="0031272B"/>
    <w:rsid w:val="003131C4"/>
    <w:rsid w:val="00313C24"/>
    <w:rsid w:val="00314B02"/>
    <w:rsid w:val="003151EA"/>
    <w:rsid w:val="003162C0"/>
    <w:rsid w:val="00316310"/>
    <w:rsid w:val="00316343"/>
    <w:rsid w:val="0031738E"/>
    <w:rsid w:val="00317C52"/>
    <w:rsid w:val="00320474"/>
    <w:rsid w:val="00320A98"/>
    <w:rsid w:val="003226CD"/>
    <w:rsid w:val="003237CB"/>
    <w:rsid w:val="00323849"/>
    <w:rsid w:val="00324D94"/>
    <w:rsid w:val="0032512D"/>
    <w:rsid w:val="003256FA"/>
    <w:rsid w:val="0032674D"/>
    <w:rsid w:val="00326BCB"/>
    <w:rsid w:val="003274E2"/>
    <w:rsid w:val="0033081A"/>
    <w:rsid w:val="00331893"/>
    <w:rsid w:val="00331C52"/>
    <w:rsid w:val="003333AC"/>
    <w:rsid w:val="00333CAA"/>
    <w:rsid w:val="00333F42"/>
    <w:rsid w:val="00335D79"/>
    <w:rsid w:val="00336883"/>
    <w:rsid w:val="0034022E"/>
    <w:rsid w:val="003404AC"/>
    <w:rsid w:val="0034125D"/>
    <w:rsid w:val="00341B86"/>
    <w:rsid w:val="0034205B"/>
    <w:rsid w:val="003434DA"/>
    <w:rsid w:val="00343E48"/>
    <w:rsid w:val="00344DED"/>
    <w:rsid w:val="00344E80"/>
    <w:rsid w:val="003462D6"/>
    <w:rsid w:val="00347520"/>
    <w:rsid w:val="00353523"/>
    <w:rsid w:val="00354315"/>
    <w:rsid w:val="0035460C"/>
    <w:rsid w:val="00354BF5"/>
    <w:rsid w:val="003569D6"/>
    <w:rsid w:val="003574E6"/>
    <w:rsid w:val="003602E8"/>
    <w:rsid w:val="003611E3"/>
    <w:rsid w:val="003612CA"/>
    <w:rsid w:val="00361A97"/>
    <w:rsid w:val="003632B7"/>
    <w:rsid w:val="0036373E"/>
    <w:rsid w:val="00364091"/>
    <w:rsid w:val="003643B9"/>
    <w:rsid w:val="00367573"/>
    <w:rsid w:val="00371147"/>
    <w:rsid w:val="0037330B"/>
    <w:rsid w:val="003736B8"/>
    <w:rsid w:val="00373886"/>
    <w:rsid w:val="0037391F"/>
    <w:rsid w:val="00373BC9"/>
    <w:rsid w:val="003755F6"/>
    <w:rsid w:val="0037753F"/>
    <w:rsid w:val="0038138D"/>
    <w:rsid w:val="0038187D"/>
    <w:rsid w:val="003822FF"/>
    <w:rsid w:val="00384D5D"/>
    <w:rsid w:val="0038528F"/>
    <w:rsid w:val="00385371"/>
    <w:rsid w:val="00385B70"/>
    <w:rsid w:val="003913FD"/>
    <w:rsid w:val="00391D6F"/>
    <w:rsid w:val="00392386"/>
    <w:rsid w:val="003930A8"/>
    <w:rsid w:val="00393380"/>
    <w:rsid w:val="00393760"/>
    <w:rsid w:val="00393C2A"/>
    <w:rsid w:val="00395234"/>
    <w:rsid w:val="003952D6"/>
    <w:rsid w:val="00396A7B"/>
    <w:rsid w:val="00397300"/>
    <w:rsid w:val="00397B48"/>
    <w:rsid w:val="00397E9E"/>
    <w:rsid w:val="003A1EF5"/>
    <w:rsid w:val="003A2FCF"/>
    <w:rsid w:val="003A3FBC"/>
    <w:rsid w:val="003A48F3"/>
    <w:rsid w:val="003A4DD9"/>
    <w:rsid w:val="003A5C63"/>
    <w:rsid w:val="003B09E5"/>
    <w:rsid w:val="003B142C"/>
    <w:rsid w:val="003B288D"/>
    <w:rsid w:val="003B3233"/>
    <w:rsid w:val="003B50F7"/>
    <w:rsid w:val="003B5C1C"/>
    <w:rsid w:val="003B5FB7"/>
    <w:rsid w:val="003B6179"/>
    <w:rsid w:val="003B716F"/>
    <w:rsid w:val="003B7606"/>
    <w:rsid w:val="003B7D9D"/>
    <w:rsid w:val="003C115A"/>
    <w:rsid w:val="003C17E2"/>
    <w:rsid w:val="003C18E7"/>
    <w:rsid w:val="003C2F2F"/>
    <w:rsid w:val="003C31A8"/>
    <w:rsid w:val="003C3B70"/>
    <w:rsid w:val="003C53D3"/>
    <w:rsid w:val="003C5AAD"/>
    <w:rsid w:val="003C5F7A"/>
    <w:rsid w:val="003C6A02"/>
    <w:rsid w:val="003C7AAF"/>
    <w:rsid w:val="003D0FAA"/>
    <w:rsid w:val="003D224D"/>
    <w:rsid w:val="003D2EF5"/>
    <w:rsid w:val="003D33FD"/>
    <w:rsid w:val="003D470F"/>
    <w:rsid w:val="003D53DF"/>
    <w:rsid w:val="003D69CB"/>
    <w:rsid w:val="003D6D21"/>
    <w:rsid w:val="003D78AF"/>
    <w:rsid w:val="003E2184"/>
    <w:rsid w:val="003E2ED1"/>
    <w:rsid w:val="003E35E0"/>
    <w:rsid w:val="003E38EE"/>
    <w:rsid w:val="003E3BA2"/>
    <w:rsid w:val="003E3C7E"/>
    <w:rsid w:val="003E3DA9"/>
    <w:rsid w:val="003E4B68"/>
    <w:rsid w:val="003E53E9"/>
    <w:rsid w:val="003E559B"/>
    <w:rsid w:val="003E5FBC"/>
    <w:rsid w:val="003F040B"/>
    <w:rsid w:val="003F103E"/>
    <w:rsid w:val="003F2867"/>
    <w:rsid w:val="003F2C93"/>
    <w:rsid w:val="003F546F"/>
    <w:rsid w:val="003F5875"/>
    <w:rsid w:val="003F68EA"/>
    <w:rsid w:val="00400648"/>
    <w:rsid w:val="00401661"/>
    <w:rsid w:val="004025A7"/>
    <w:rsid w:val="00402EDE"/>
    <w:rsid w:val="00402FC8"/>
    <w:rsid w:val="00405C1C"/>
    <w:rsid w:val="004061E3"/>
    <w:rsid w:val="00407E59"/>
    <w:rsid w:val="00410195"/>
    <w:rsid w:val="00411676"/>
    <w:rsid w:val="004144D3"/>
    <w:rsid w:val="00415203"/>
    <w:rsid w:val="00416CB8"/>
    <w:rsid w:val="00417601"/>
    <w:rsid w:val="00420076"/>
    <w:rsid w:val="004218A8"/>
    <w:rsid w:val="00421AF3"/>
    <w:rsid w:val="00421B3D"/>
    <w:rsid w:val="00422FEC"/>
    <w:rsid w:val="00423618"/>
    <w:rsid w:val="004238D4"/>
    <w:rsid w:val="00424290"/>
    <w:rsid w:val="0042466E"/>
    <w:rsid w:val="004251F7"/>
    <w:rsid w:val="0042538E"/>
    <w:rsid w:val="00427926"/>
    <w:rsid w:val="00431EA2"/>
    <w:rsid w:val="0043209E"/>
    <w:rsid w:val="00432F5E"/>
    <w:rsid w:val="00434499"/>
    <w:rsid w:val="004353AC"/>
    <w:rsid w:val="004371D2"/>
    <w:rsid w:val="00441C47"/>
    <w:rsid w:val="00441F66"/>
    <w:rsid w:val="00443DC2"/>
    <w:rsid w:val="0044415D"/>
    <w:rsid w:val="004446B8"/>
    <w:rsid w:val="004457B3"/>
    <w:rsid w:val="00445B1C"/>
    <w:rsid w:val="00445ED5"/>
    <w:rsid w:val="004466D7"/>
    <w:rsid w:val="00446F6D"/>
    <w:rsid w:val="00447314"/>
    <w:rsid w:val="0044765D"/>
    <w:rsid w:val="00450839"/>
    <w:rsid w:val="004517CB"/>
    <w:rsid w:val="00451903"/>
    <w:rsid w:val="00452276"/>
    <w:rsid w:val="00452480"/>
    <w:rsid w:val="00452891"/>
    <w:rsid w:val="004528BA"/>
    <w:rsid w:val="00454883"/>
    <w:rsid w:val="00454F1F"/>
    <w:rsid w:val="004553B9"/>
    <w:rsid w:val="00455477"/>
    <w:rsid w:val="0046162F"/>
    <w:rsid w:val="00463668"/>
    <w:rsid w:val="00465A98"/>
    <w:rsid w:val="00465C47"/>
    <w:rsid w:val="00467465"/>
    <w:rsid w:val="004701C7"/>
    <w:rsid w:val="004707B5"/>
    <w:rsid w:val="004717EA"/>
    <w:rsid w:val="00472186"/>
    <w:rsid w:val="00472613"/>
    <w:rsid w:val="0047347A"/>
    <w:rsid w:val="004744CF"/>
    <w:rsid w:val="00474672"/>
    <w:rsid w:val="00475020"/>
    <w:rsid w:val="004759F1"/>
    <w:rsid w:val="0047636E"/>
    <w:rsid w:val="004768B6"/>
    <w:rsid w:val="00477377"/>
    <w:rsid w:val="004804DF"/>
    <w:rsid w:val="00481330"/>
    <w:rsid w:val="00481D6A"/>
    <w:rsid w:val="00482EA7"/>
    <w:rsid w:val="0048308E"/>
    <w:rsid w:val="004832DD"/>
    <w:rsid w:val="00483E4A"/>
    <w:rsid w:val="00484E3A"/>
    <w:rsid w:val="00487775"/>
    <w:rsid w:val="00490409"/>
    <w:rsid w:val="00491250"/>
    <w:rsid w:val="00491632"/>
    <w:rsid w:val="00491D5A"/>
    <w:rsid w:val="00491FB3"/>
    <w:rsid w:val="004924D3"/>
    <w:rsid w:val="00492CAC"/>
    <w:rsid w:val="00493280"/>
    <w:rsid w:val="00494E34"/>
    <w:rsid w:val="004962BE"/>
    <w:rsid w:val="0049788D"/>
    <w:rsid w:val="00497D7C"/>
    <w:rsid w:val="004A289C"/>
    <w:rsid w:val="004A2B37"/>
    <w:rsid w:val="004A2DA0"/>
    <w:rsid w:val="004A3ABC"/>
    <w:rsid w:val="004A4055"/>
    <w:rsid w:val="004A4105"/>
    <w:rsid w:val="004A43E9"/>
    <w:rsid w:val="004A4CDB"/>
    <w:rsid w:val="004A53D8"/>
    <w:rsid w:val="004A630F"/>
    <w:rsid w:val="004A6D7E"/>
    <w:rsid w:val="004B0E0B"/>
    <w:rsid w:val="004B3FF5"/>
    <w:rsid w:val="004B5B3E"/>
    <w:rsid w:val="004B63BC"/>
    <w:rsid w:val="004B6879"/>
    <w:rsid w:val="004B6C2D"/>
    <w:rsid w:val="004B6D0A"/>
    <w:rsid w:val="004B76D2"/>
    <w:rsid w:val="004C0A4A"/>
    <w:rsid w:val="004C272D"/>
    <w:rsid w:val="004C30DD"/>
    <w:rsid w:val="004C31C7"/>
    <w:rsid w:val="004C4A3A"/>
    <w:rsid w:val="004C5138"/>
    <w:rsid w:val="004C5E39"/>
    <w:rsid w:val="004C5FE9"/>
    <w:rsid w:val="004C60AC"/>
    <w:rsid w:val="004C658E"/>
    <w:rsid w:val="004C71D6"/>
    <w:rsid w:val="004C7EE8"/>
    <w:rsid w:val="004D10A2"/>
    <w:rsid w:val="004D1726"/>
    <w:rsid w:val="004D1B78"/>
    <w:rsid w:val="004D34AE"/>
    <w:rsid w:val="004D3E5A"/>
    <w:rsid w:val="004D569C"/>
    <w:rsid w:val="004D6994"/>
    <w:rsid w:val="004D7C08"/>
    <w:rsid w:val="004E0244"/>
    <w:rsid w:val="004E07DD"/>
    <w:rsid w:val="004E1837"/>
    <w:rsid w:val="004E39D6"/>
    <w:rsid w:val="004E4129"/>
    <w:rsid w:val="004E4357"/>
    <w:rsid w:val="004E502C"/>
    <w:rsid w:val="004E62F4"/>
    <w:rsid w:val="004E6304"/>
    <w:rsid w:val="004E7ADC"/>
    <w:rsid w:val="004F0A49"/>
    <w:rsid w:val="004F2EAE"/>
    <w:rsid w:val="004F2FE0"/>
    <w:rsid w:val="004F351F"/>
    <w:rsid w:val="004F3AC8"/>
    <w:rsid w:val="004F574B"/>
    <w:rsid w:val="004F759D"/>
    <w:rsid w:val="005005CD"/>
    <w:rsid w:val="00501715"/>
    <w:rsid w:val="00502450"/>
    <w:rsid w:val="00502C1F"/>
    <w:rsid w:val="0050562A"/>
    <w:rsid w:val="0050723B"/>
    <w:rsid w:val="0051013B"/>
    <w:rsid w:val="0051209C"/>
    <w:rsid w:val="00512AA1"/>
    <w:rsid w:val="00514392"/>
    <w:rsid w:val="005147E8"/>
    <w:rsid w:val="00515196"/>
    <w:rsid w:val="00515273"/>
    <w:rsid w:val="00517DE5"/>
    <w:rsid w:val="00517E99"/>
    <w:rsid w:val="0052094B"/>
    <w:rsid w:val="00521523"/>
    <w:rsid w:val="005216D7"/>
    <w:rsid w:val="00522118"/>
    <w:rsid w:val="00523524"/>
    <w:rsid w:val="005240A1"/>
    <w:rsid w:val="0052528E"/>
    <w:rsid w:val="005263A0"/>
    <w:rsid w:val="0052780B"/>
    <w:rsid w:val="00527EC0"/>
    <w:rsid w:val="00530CDD"/>
    <w:rsid w:val="00531E6E"/>
    <w:rsid w:val="005327BA"/>
    <w:rsid w:val="00533C96"/>
    <w:rsid w:val="005340C4"/>
    <w:rsid w:val="00534199"/>
    <w:rsid w:val="00535942"/>
    <w:rsid w:val="005359E4"/>
    <w:rsid w:val="005374AC"/>
    <w:rsid w:val="00537B15"/>
    <w:rsid w:val="00537B4E"/>
    <w:rsid w:val="00537D3E"/>
    <w:rsid w:val="00537ED2"/>
    <w:rsid w:val="0054048B"/>
    <w:rsid w:val="00541865"/>
    <w:rsid w:val="00542FA0"/>
    <w:rsid w:val="005441E8"/>
    <w:rsid w:val="00544B2F"/>
    <w:rsid w:val="0054509D"/>
    <w:rsid w:val="00545E06"/>
    <w:rsid w:val="005503D0"/>
    <w:rsid w:val="005509B4"/>
    <w:rsid w:val="00550CD2"/>
    <w:rsid w:val="00550F05"/>
    <w:rsid w:val="00551491"/>
    <w:rsid w:val="005515B9"/>
    <w:rsid w:val="00552B32"/>
    <w:rsid w:val="005540FB"/>
    <w:rsid w:val="00554620"/>
    <w:rsid w:val="00554795"/>
    <w:rsid w:val="00555C96"/>
    <w:rsid w:val="00555F78"/>
    <w:rsid w:val="00557A72"/>
    <w:rsid w:val="0056083C"/>
    <w:rsid w:val="0056100B"/>
    <w:rsid w:val="00561057"/>
    <w:rsid w:val="00562052"/>
    <w:rsid w:val="005624B6"/>
    <w:rsid w:val="00562834"/>
    <w:rsid w:val="005640A6"/>
    <w:rsid w:val="0056486A"/>
    <w:rsid w:val="00564C8E"/>
    <w:rsid w:val="00565BFD"/>
    <w:rsid w:val="0056628B"/>
    <w:rsid w:val="0056644D"/>
    <w:rsid w:val="00567013"/>
    <w:rsid w:val="00567019"/>
    <w:rsid w:val="0056731F"/>
    <w:rsid w:val="00567758"/>
    <w:rsid w:val="00567AD0"/>
    <w:rsid w:val="00567EBD"/>
    <w:rsid w:val="00570F39"/>
    <w:rsid w:val="00572C78"/>
    <w:rsid w:val="00573569"/>
    <w:rsid w:val="00573A3E"/>
    <w:rsid w:val="0057475C"/>
    <w:rsid w:val="00581011"/>
    <w:rsid w:val="00581103"/>
    <w:rsid w:val="00581BB3"/>
    <w:rsid w:val="0058435F"/>
    <w:rsid w:val="00585579"/>
    <w:rsid w:val="00587925"/>
    <w:rsid w:val="00587CB4"/>
    <w:rsid w:val="00587ED7"/>
    <w:rsid w:val="00587FB6"/>
    <w:rsid w:val="005915BE"/>
    <w:rsid w:val="00591A85"/>
    <w:rsid w:val="00592C76"/>
    <w:rsid w:val="005943A8"/>
    <w:rsid w:val="005947C9"/>
    <w:rsid w:val="00594BC9"/>
    <w:rsid w:val="00595F7F"/>
    <w:rsid w:val="00597C22"/>
    <w:rsid w:val="00597E3B"/>
    <w:rsid w:val="00597FAD"/>
    <w:rsid w:val="005A31CE"/>
    <w:rsid w:val="005A35A7"/>
    <w:rsid w:val="005A35E9"/>
    <w:rsid w:val="005A4C86"/>
    <w:rsid w:val="005A4CB9"/>
    <w:rsid w:val="005A5217"/>
    <w:rsid w:val="005A5289"/>
    <w:rsid w:val="005A5E41"/>
    <w:rsid w:val="005A6798"/>
    <w:rsid w:val="005A68FA"/>
    <w:rsid w:val="005A6CCF"/>
    <w:rsid w:val="005A7D87"/>
    <w:rsid w:val="005A7F8E"/>
    <w:rsid w:val="005B06E0"/>
    <w:rsid w:val="005B123C"/>
    <w:rsid w:val="005B33D6"/>
    <w:rsid w:val="005B33F2"/>
    <w:rsid w:val="005B506D"/>
    <w:rsid w:val="005B7545"/>
    <w:rsid w:val="005B7DA0"/>
    <w:rsid w:val="005C01DA"/>
    <w:rsid w:val="005C2002"/>
    <w:rsid w:val="005C23A0"/>
    <w:rsid w:val="005C377F"/>
    <w:rsid w:val="005C37C5"/>
    <w:rsid w:val="005C3AB8"/>
    <w:rsid w:val="005C3C53"/>
    <w:rsid w:val="005C458C"/>
    <w:rsid w:val="005D3AB3"/>
    <w:rsid w:val="005D4782"/>
    <w:rsid w:val="005D571A"/>
    <w:rsid w:val="005D5B47"/>
    <w:rsid w:val="005E0673"/>
    <w:rsid w:val="005E0857"/>
    <w:rsid w:val="005E2F53"/>
    <w:rsid w:val="005E429D"/>
    <w:rsid w:val="005E4916"/>
    <w:rsid w:val="005E5C6C"/>
    <w:rsid w:val="005E7C3D"/>
    <w:rsid w:val="005F0061"/>
    <w:rsid w:val="005F0DB2"/>
    <w:rsid w:val="005F14E4"/>
    <w:rsid w:val="005F1B01"/>
    <w:rsid w:val="005F2C66"/>
    <w:rsid w:val="005F2D7E"/>
    <w:rsid w:val="005F3791"/>
    <w:rsid w:val="005F506A"/>
    <w:rsid w:val="005F5D4C"/>
    <w:rsid w:val="005F6424"/>
    <w:rsid w:val="005F753D"/>
    <w:rsid w:val="0060029A"/>
    <w:rsid w:val="0060044B"/>
    <w:rsid w:val="006018F8"/>
    <w:rsid w:val="00602768"/>
    <w:rsid w:val="00603D3B"/>
    <w:rsid w:val="0060485C"/>
    <w:rsid w:val="00604F6B"/>
    <w:rsid w:val="006056DF"/>
    <w:rsid w:val="00605CDE"/>
    <w:rsid w:val="00607B88"/>
    <w:rsid w:val="00607BCA"/>
    <w:rsid w:val="006102F0"/>
    <w:rsid w:val="00610DB3"/>
    <w:rsid w:val="00613C9B"/>
    <w:rsid w:val="006141DB"/>
    <w:rsid w:val="00614930"/>
    <w:rsid w:val="00617585"/>
    <w:rsid w:val="00617D54"/>
    <w:rsid w:val="00621E0D"/>
    <w:rsid w:val="00622754"/>
    <w:rsid w:val="00622AE5"/>
    <w:rsid w:val="00622F5C"/>
    <w:rsid w:val="00623F7A"/>
    <w:rsid w:val="006275E2"/>
    <w:rsid w:val="00627D50"/>
    <w:rsid w:val="0063022C"/>
    <w:rsid w:val="00630DD1"/>
    <w:rsid w:val="00632BC7"/>
    <w:rsid w:val="00633708"/>
    <w:rsid w:val="0063383C"/>
    <w:rsid w:val="00636A0C"/>
    <w:rsid w:val="006374C9"/>
    <w:rsid w:val="00637F44"/>
    <w:rsid w:val="00640279"/>
    <w:rsid w:val="0064050F"/>
    <w:rsid w:val="00640DF3"/>
    <w:rsid w:val="00641329"/>
    <w:rsid w:val="00641AC0"/>
    <w:rsid w:val="00641DA7"/>
    <w:rsid w:val="0064267E"/>
    <w:rsid w:val="00642836"/>
    <w:rsid w:val="00642FF1"/>
    <w:rsid w:val="006436EF"/>
    <w:rsid w:val="00643F0B"/>
    <w:rsid w:val="00645FAF"/>
    <w:rsid w:val="00651045"/>
    <w:rsid w:val="00652702"/>
    <w:rsid w:val="00652735"/>
    <w:rsid w:val="00653F63"/>
    <w:rsid w:val="006549D0"/>
    <w:rsid w:val="006558B3"/>
    <w:rsid w:val="00655E4E"/>
    <w:rsid w:val="00657290"/>
    <w:rsid w:val="00660421"/>
    <w:rsid w:val="00661710"/>
    <w:rsid w:val="00661DB2"/>
    <w:rsid w:val="00662DE4"/>
    <w:rsid w:val="006633E2"/>
    <w:rsid w:val="00665431"/>
    <w:rsid w:val="00665A8B"/>
    <w:rsid w:val="00665E57"/>
    <w:rsid w:val="006664BA"/>
    <w:rsid w:val="0066680B"/>
    <w:rsid w:val="00670C0F"/>
    <w:rsid w:val="0067296C"/>
    <w:rsid w:val="00673B7F"/>
    <w:rsid w:val="00674173"/>
    <w:rsid w:val="00674F5C"/>
    <w:rsid w:val="006750B0"/>
    <w:rsid w:val="00675F36"/>
    <w:rsid w:val="0067654C"/>
    <w:rsid w:val="00677826"/>
    <w:rsid w:val="00680291"/>
    <w:rsid w:val="006806F3"/>
    <w:rsid w:val="006817E6"/>
    <w:rsid w:val="00681B57"/>
    <w:rsid w:val="00682B93"/>
    <w:rsid w:val="006831A3"/>
    <w:rsid w:val="00683471"/>
    <w:rsid w:val="00683A85"/>
    <w:rsid w:val="0068407F"/>
    <w:rsid w:val="00684250"/>
    <w:rsid w:val="00685647"/>
    <w:rsid w:val="00685ED9"/>
    <w:rsid w:val="0068648B"/>
    <w:rsid w:val="00690D2A"/>
    <w:rsid w:val="00693A7A"/>
    <w:rsid w:val="0069461A"/>
    <w:rsid w:val="00694DAF"/>
    <w:rsid w:val="006A0153"/>
    <w:rsid w:val="006A01AE"/>
    <w:rsid w:val="006A0493"/>
    <w:rsid w:val="006A2ABC"/>
    <w:rsid w:val="006A3694"/>
    <w:rsid w:val="006A45BD"/>
    <w:rsid w:val="006A4A27"/>
    <w:rsid w:val="006A5F38"/>
    <w:rsid w:val="006A6CB2"/>
    <w:rsid w:val="006A7FA0"/>
    <w:rsid w:val="006B07A7"/>
    <w:rsid w:val="006B0D58"/>
    <w:rsid w:val="006B1655"/>
    <w:rsid w:val="006B181C"/>
    <w:rsid w:val="006B2053"/>
    <w:rsid w:val="006B253D"/>
    <w:rsid w:val="006B2E3A"/>
    <w:rsid w:val="006B42B5"/>
    <w:rsid w:val="006B601A"/>
    <w:rsid w:val="006B61EF"/>
    <w:rsid w:val="006B683C"/>
    <w:rsid w:val="006B6CDC"/>
    <w:rsid w:val="006B70E4"/>
    <w:rsid w:val="006B7F3F"/>
    <w:rsid w:val="006C0325"/>
    <w:rsid w:val="006C0714"/>
    <w:rsid w:val="006C2383"/>
    <w:rsid w:val="006C29E6"/>
    <w:rsid w:val="006C43B2"/>
    <w:rsid w:val="006C4771"/>
    <w:rsid w:val="006C4C00"/>
    <w:rsid w:val="006C65CE"/>
    <w:rsid w:val="006C6A47"/>
    <w:rsid w:val="006C6B38"/>
    <w:rsid w:val="006C72F3"/>
    <w:rsid w:val="006D07F9"/>
    <w:rsid w:val="006D0C2B"/>
    <w:rsid w:val="006D1ECC"/>
    <w:rsid w:val="006D2976"/>
    <w:rsid w:val="006D2FAC"/>
    <w:rsid w:val="006D4F49"/>
    <w:rsid w:val="006D59BD"/>
    <w:rsid w:val="006D6927"/>
    <w:rsid w:val="006D6AEA"/>
    <w:rsid w:val="006D7414"/>
    <w:rsid w:val="006E0702"/>
    <w:rsid w:val="006E2CAB"/>
    <w:rsid w:val="006E41E1"/>
    <w:rsid w:val="006E7D66"/>
    <w:rsid w:val="006F157F"/>
    <w:rsid w:val="006F1979"/>
    <w:rsid w:val="006F19F9"/>
    <w:rsid w:val="006F2051"/>
    <w:rsid w:val="006F4D4C"/>
    <w:rsid w:val="006F557D"/>
    <w:rsid w:val="006F59C9"/>
    <w:rsid w:val="006F61D0"/>
    <w:rsid w:val="006F66D8"/>
    <w:rsid w:val="006F7856"/>
    <w:rsid w:val="006F7CAF"/>
    <w:rsid w:val="007029C7"/>
    <w:rsid w:val="007030F8"/>
    <w:rsid w:val="00703E4F"/>
    <w:rsid w:val="007045D8"/>
    <w:rsid w:val="007048A1"/>
    <w:rsid w:val="0070548A"/>
    <w:rsid w:val="00706099"/>
    <w:rsid w:val="00706581"/>
    <w:rsid w:val="00707E89"/>
    <w:rsid w:val="0071151D"/>
    <w:rsid w:val="00712589"/>
    <w:rsid w:val="007130DA"/>
    <w:rsid w:val="00713EFF"/>
    <w:rsid w:val="00713F71"/>
    <w:rsid w:val="0071494D"/>
    <w:rsid w:val="0071517F"/>
    <w:rsid w:val="007152A6"/>
    <w:rsid w:val="00716565"/>
    <w:rsid w:val="007224ED"/>
    <w:rsid w:val="00722DCC"/>
    <w:rsid w:val="00722FF2"/>
    <w:rsid w:val="00723C8B"/>
    <w:rsid w:val="00725863"/>
    <w:rsid w:val="00726723"/>
    <w:rsid w:val="00726D83"/>
    <w:rsid w:val="007270BD"/>
    <w:rsid w:val="0073006C"/>
    <w:rsid w:val="0073036E"/>
    <w:rsid w:val="007346FF"/>
    <w:rsid w:val="00734D30"/>
    <w:rsid w:val="0073517B"/>
    <w:rsid w:val="00736296"/>
    <w:rsid w:val="00737B9E"/>
    <w:rsid w:val="0074043F"/>
    <w:rsid w:val="007408E3"/>
    <w:rsid w:val="00740CAD"/>
    <w:rsid w:val="00740EAF"/>
    <w:rsid w:val="00741B58"/>
    <w:rsid w:val="00742CA3"/>
    <w:rsid w:val="00744866"/>
    <w:rsid w:val="00744E7D"/>
    <w:rsid w:val="00745088"/>
    <w:rsid w:val="0074532E"/>
    <w:rsid w:val="00745911"/>
    <w:rsid w:val="007460F9"/>
    <w:rsid w:val="007467A4"/>
    <w:rsid w:val="00746A04"/>
    <w:rsid w:val="00750F2D"/>
    <w:rsid w:val="007514FF"/>
    <w:rsid w:val="00751A1B"/>
    <w:rsid w:val="00752400"/>
    <w:rsid w:val="00753297"/>
    <w:rsid w:val="00753ADC"/>
    <w:rsid w:val="00754DFE"/>
    <w:rsid w:val="007551FC"/>
    <w:rsid w:val="00761537"/>
    <w:rsid w:val="00761D0B"/>
    <w:rsid w:val="0076246C"/>
    <w:rsid w:val="00762583"/>
    <w:rsid w:val="00762BE3"/>
    <w:rsid w:val="007630F4"/>
    <w:rsid w:val="0076395C"/>
    <w:rsid w:val="0076441A"/>
    <w:rsid w:val="00765103"/>
    <w:rsid w:val="00765BDF"/>
    <w:rsid w:val="00767D27"/>
    <w:rsid w:val="00770156"/>
    <w:rsid w:val="0077016C"/>
    <w:rsid w:val="00770AC9"/>
    <w:rsid w:val="007717B8"/>
    <w:rsid w:val="0077447C"/>
    <w:rsid w:val="00774C55"/>
    <w:rsid w:val="00776694"/>
    <w:rsid w:val="00776FC6"/>
    <w:rsid w:val="00777B4E"/>
    <w:rsid w:val="00781756"/>
    <w:rsid w:val="0078250B"/>
    <w:rsid w:val="0078614A"/>
    <w:rsid w:val="00786698"/>
    <w:rsid w:val="0078714C"/>
    <w:rsid w:val="0078730A"/>
    <w:rsid w:val="007873FF"/>
    <w:rsid w:val="0078744A"/>
    <w:rsid w:val="0079018D"/>
    <w:rsid w:val="00793E18"/>
    <w:rsid w:val="00794095"/>
    <w:rsid w:val="0079521E"/>
    <w:rsid w:val="007954CE"/>
    <w:rsid w:val="00795E5A"/>
    <w:rsid w:val="007A0875"/>
    <w:rsid w:val="007A0CA5"/>
    <w:rsid w:val="007A6EFD"/>
    <w:rsid w:val="007B02EB"/>
    <w:rsid w:val="007B0E13"/>
    <w:rsid w:val="007B12EF"/>
    <w:rsid w:val="007B1B1C"/>
    <w:rsid w:val="007B3351"/>
    <w:rsid w:val="007B3B16"/>
    <w:rsid w:val="007B5E38"/>
    <w:rsid w:val="007B6A87"/>
    <w:rsid w:val="007B6AD3"/>
    <w:rsid w:val="007B7096"/>
    <w:rsid w:val="007B78A6"/>
    <w:rsid w:val="007C0602"/>
    <w:rsid w:val="007C0D50"/>
    <w:rsid w:val="007C28D5"/>
    <w:rsid w:val="007C5337"/>
    <w:rsid w:val="007C57CC"/>
    <w:rsid w:val="007C5CD7"/>
    <w:rsid w:val="007C6DFB"/>
    <w:rsid w:val="007C76B6"/>
    <w:rsid w:val="007C7EB0"/>
    <w:rsid w:val="007D0E36"/>
    <w:rsid w:val="007D1C96"/>
    <w:rsid w:val="007D1E37"/>
    <w:rsid w:val="007D2BD9"/>
    <w:rsid w:val="007D3138"/>
    <w:rsid w:val="007D342E"/>
    <w:rsid w:val="007D5012"/>
    <w:rsid w:val="007D5C3A"/>
    <w:rsid w:val="007D6029"/>
    <w:rsid w:val="007D7140"/>
    <w:rsid w:val="007D758C"/>
    <w:rsid w:val="007D76EF"/>
    <w:rsid w:val="007E009E"/>
    <w:rsid w:val="007E1579"/>
    <w:rsid w:val="007E4092"/>
    <w:rsid w:val="007E432A"/>
    <w:rsid w:val="007E69FB"/>
    <w:rsid w:val="007E6A2A"/>
    <w:rsid w:val="007F1418"/>
    <w:rsid w:val="007F149C"/>
    <w:rsid w:val="007F1D3F"/>
    <w:rsid w:val="007F21E6"/>
    <w:rsid w:val="007F2DE8"/>
    <w:rsid w:val="007F3560"/>
    <w:rsid w:val="007F3C1B"/>
    <w:rsid w:val="007F4601"/>
    <w:rsid w:val="007F4658"/>
    <w:rsid w:val="007F4E1D"/>
    <w:rsid w:val="007F6498"/>
    <w:rsid w:val="007F7EB8"/>
    <w:rsid w:val="0080023C"/>
    <w:rsid w:val="0080036C"/>
    <w:rsid w:val="00800F8D"/>
    <w:rsid w:val="008028D4"/>
    <w:rsid w:val="00802C56"/>
    <w:rsid w:val="00802EBB"/>
    <w:rsid w:val="00803B44"/>
    <w:rsid w:val="008041B3"/>
    <w:rsid w:val="008049A7"/>
    <w:rsid w:val="008066C4"/>
    <w:rsid w:val="00807A5B"/>
    <w:rsid w:val="00810774"/>
    <w:rsid w:val="00810918"/>
    <w:rsid w:val="00815123"/>
    <w:rsid w:val="00815C71"/>
    <w:rsid w:val="00816975"/>
    <w:rsid w:val="00816989"/>
    <w:rsid w:val="00816ED5"/>
    <w:rsid w:val="008212D5"/>
    <w:rsid w:val="008220B5"/>
    <w:rsid w:val="008224BE"/>
    <w:rsid w:val="008241AC"/>
    <w:rsid w:val="00824CD8"/>
    <w:rsid w:val="0082541D"/>
    <w:rsid w:val="008257FB"/>
    <w:rsid w:val="0083100E"/>
    <w:rsid w:val="00832097"/>
    <w:rsid w:val="00833B8C"/>
    <w:rsid w:val="008351AF"/>
    <w:rsid w:val="00835467"/>
    <w:rsid w:val="008355B6"/>
    <w:rsid w:val="00841B54"/>
    <w:rsid w:val="00841B9C"/>
    <w:rsid w:val="008434F8"/>
    <w:rsid w:val="0084432D"/>
    <w:rsid w:val="00844EBD"/>
    <w:rsid w:val="0084552C"/>
    <w:rsid w:val="00845C23"/>
    <w:rsid w:val="00845F74"/>
    <w:rsid w:val="00846D55"/>
    <w:rsid w:val="008472C1"/>
    <w:rsid w:val="00847E30"/>
    <w:rsid w:val="00850DCC"/>
    <w:rsid w:val="0085289C"/>
    <w:rsid w:val="00853482"/>
    <w:rsid w:val="008536D4"/>
    <w:rsid w:val="0085456A"/>
    <w:rsid w:val="00854993"/>
    <w:rsid w:val="0085531E"/>
    <w:rsid w:val="00856C12"/>
    <w:rsid w:val="00857375"/>
    <w:rsid w:val="00860CC5"/>
    <w:rsid w:val="00860EBB"/>
    <w:rsid w:val="00861A96"/>
    <w:rsid w:val="00861DF0"/>
    <w:rsid w:val="00864092"/>
    <w:rsid w:val="00864331"/>
    <w:rsid w:val="00864D0E"/>
    <w:rsid w:val="008652B3"/>
    <w:rsid w:val="00865D14"/>
    <w:rsid w:val="00867A21"/>
    <w:rsid w:val="00867DA7"/>
    <w:rsid w:val="00870C10"/>
    <w:rsid w:val="00870C62"/>
    <w:rsid w:val="00872EA1"/>
    <w:rsid w:val="00876214"/>
    <w:rsid w:val="00876303"/>
    <w:rsid w:val="008764BC"/>
    <w:rsid w:val="00880D8A"/>
    <w:rsid w:val="0088218B"/>
    <w:rsid w:val="0088368B"/>
    <w:rsid w:val="0088381E"/>
    <w:rsid w:val="00883D7E"/>
    <w:rsid w:val="00886AAC"/>
    <w:rsid w:val="0089121F"/>
    <w:rsid w:val="00892FE5"/>
    <w:rsid w:val="00894AD2"/>
    <w:rsid w:val="00895C08"/>
    <w:rsid w:val="0089647D"/>
    <w:rsid w:val="008965F8"/>
    <w:rsid w:val="008A0005"/>
    <w:rsid w:val="008A0203"/>
    <w:rsid w:val="008A04C3"/>
    <w:rsid w:val="008A1275"/>
    <w:rsid w:val="008A2CDB"/>
    <w:rsid w:val="008A31CC"/>
    <w:rsid w:val="008A61BA"/>
    <w:rsid w:val="008A6500"/>
    <w:rsid w:val="008A6A2A"/>
    <w:rsid w:val="008A732C"/>
    <w:rsid w:val="008A7907"/>
    <w:rsid w:val="008A7B41"/>
    <w:rsid w:val="008B0329"/>
    <w:rsid w:val="008B0B85"/>
    <w:rsid w:val="008B22F1"/>
    <w:rsid w:val="008B5298"/>
    <w:rsid w:val="008B65BE"/>
    <w:rsid w:val="008B6970"/>
    <w:rsid w:val="008C0658"/>
    <w:rsid w:val="008C1181"/>
    <w:rsid w:val="008C14C5"/>
    <w:rsid w:val="008C1B69"/>
    <w:rsid w:val="008C1EB9"/>
    <w:rsid w:val="008C4419"/>
    <w:rsid w:val="008C4E80"/>
    <w:rsid w:val="008C63D3"/>
    <w:rsid w:val="008C6A51"/>
    <w:rsid w:val="008C6BE8"/>
    <w:rsid w:val="008D0BE6"/>
    <w:rsid w:val="008D0E84"/>
    <w:rsid w:val="008D1468"/>
    <w:rsid w:val="008D161A"/>
    <w:rsid w:val="008D17CC"/>
    <w:rsid w:val="008D278B"/>
    <w:rsid w:val="008D2ACD"/>
    <w:rsid w:val="008D37B3"/>
    <w:rsid w:val="008D3BF4"/>
    <w:rsid w:val="008D4490"/>
    <w:rsid w:val="008D4570"/>
    <w:rsid w:val="008D4B4A"/>
    <w:rsid w:val="008D5B14"/>
    <w:rsid w:val="008D732B"/>
    <w:rsid w:val="008E05FB"/>
    <w:rsid w:val="008E0FC3"/>
    <w:rsid w:val="008E3F40"/>
    <w:rsid w:val="008E4450"/>
    <w:rsid w:val="008E4D34"/>
    <w:rsid w:val="008E7936"/>
    <w:rsid w:val="008E79F4"/>
    <w:rsid w:val="008F1348"/>
    <w:rsid w:val="008F213A"/>
    <w:rsid w:val="008F2765"/>
    <w:rsid w:val="008F2CC4"/>
    <w:rsid w:val="008F4972"/>
    <w:rsid w:val="008F4C99"/>
    <w:rsid w:val="008F556F"/>
    <w:rsid w:val="008F5AC9"/>
    <w:rsid w:val="008F69CE"/>
    <w:rsid w:val="00900E14"/>
    <w:rsid w:val="009021A8"/>
    <w:rsid w:val="0090279F"/>
    <w:rsid w:val="00904AEF"/>
    <w:rsid w:val="00905C01"/>
    <w:rsid w:val="00905F59"/>
    <w:rsid w:val="00907226"/>
    <w:rsid w:val="00907C8D"/>
    <w:rsid w:val="00907DEE"/>
    <w:rsid w:val="009103ED"/>
    <w:rsid w:val="009109B3"/>
    <w:rsid w:val="00911151"/>
    <w:rsid w:val="0091134F"/>
    <w:rsid w:val="0091149B"/>
    <w:rsid w:val="00912747"/>
    <w:rsid w:val="00912965"/>
    <w:rsid w:val="00912F4D"/>
    <w:rsid w:val="00913E91"/>
    <w:rsid w:val="009149CE"/>
    <w:rsid w:val="00914A04"/>
    <w:rsid w:val="009150A6"/>
    <w:rsid w:val="00915309"/>
    <w:rsid w:val="009159A4"/>
    <w:rsid w:val="00915AE0"/>
    <w:rsid w:val="009167FC"/>
    <w:rsid w:val="00920B08"/>
    <w:rsid w:val="00920FF5"/>
    <w:rsid w:val="00922E60"/>
    <w:rsid w:val="00922FAC"/>
    <w:rsid w:val="00924450"/>
    <w:rsid w:val="00924A52"/>
    <w:rsid w:val="00924F36"/>
    <w:rsid w:val="00925568"/>
    <w:rsid w:val="00926730"/>
    <w:rsid w:val="00927972"/>
    <w:rsid w:val="00930571"/>
    <w:rsid w:val="00931CD0"/>
    <w:rsid w:val="009329E8"/>
    <w:rsid w:val="00933481"/>
    <w:rsid w:val="00933915"/>
    <w:rsid w:val="00933A40"/>
    <w:rsid w:val="00933B7C"/>
    <w:rsid w:val="00934696"/>
    <w:rsid w:val="0093556F"/>
    <w:rsid w:val="00936305"/>
    <w:rsid w:val="00936E61"/>
    <w:rsid w:val="00940600"/>
    <w:rsid w:val="00941D71"/>
    <w:rsid w:val="009423C0"/>
    <w:rsid w:val="00942A11"/>
    <w:rsid w:val="00942E46"/>
    <w:rsid w:val="009441FA"/>
    <w:rsid w:val="00944CEE"/>
    <w:rsid w:val="00945085"/>
    <w:rsid w:val="00946B6B"/>
    <w:rsid w:val="00946EFC"/>
    <w:rsid w:val="009476D3"/>
    <w:rsid w:val="009502EE"/>
    <w:rsid w:val="0095128E"/>
    <w:rsid w:val="009514CB"/>
    <w:rsid w:val="00954173"/>
    <w:rsid w:val="00954833"/>
    <w:rsid w:val="0095628A"/>
    <w:rsid w:val="00956B02"/>
    <w:rsid w:val="0096138F"/>
    <w:rsid w:val="00962364"/>
    <w:rsid w:val="00962AD5"/>
    <w:rsid w:val="00963DFC"/>
    <w:rsid w:val="00967311"/>
    <w:rsid w:val="00967414"/>
    <w:rsid w:val="009676C4"/>
    <w:rsid w:val="009700CB"/>
    <w:rsid w:val="00972760"/>
    <w:rsid w:val="00973F10"/>
    <w:rsid w:val="00975F24"/>
    <w:rsid w:val="00975FFE"/>
    <w:rsid w:val="00977134"/>
    <w:rsid w:val="009774DA"/>
    <w:rsid w:val="00977DBF"/>
    <w:rsid w:val="00980323"/>
    <w:rsid w:val="00981540"/>
    <w:rsid w:val="009817A7"/>
    <w:rsid w:val="009864DE"/>
    <w:rsid w:val="00986D8A"/>
    <w:rsid w:val="00986DCB"/>
    <w:rsid w:val="0098714C"/>
    <w:rsid w:val="009873A3"/>
    <w:rsid w:val="009873FD"/>
    <w:rsid w:val="009907A9"/>
    <w:rsid w:val="00991512"/>
    <w:rsid w:val="00992722"/>
    <w:rsid w:val="00993031"/>
    <w:rsid w:val="009943E2"/>
    <w:rsid w:val="00995EB4"/>
    <w:rsid w:val="00996500"/>
    <w:rsid w:val="009970B1"/>
    <w:rsid w:val="00997245"/>
    <w:rsid w:val="00997AE5"/>
    <w:rsid w:val="009A01E5"/>
    <w:rsid w:val="009A1B1F"/>
    <w:rsid w:val="009A31C7"/>
    <w:rsid w:val="009A44F0"/>
    <w:rsid w:val="009A4D94"/>
    <w:rsid w:val="009A589B"/>
    <w:rsid w:val="009A5EC7"/>
    <w:rsid w:val="009A63F7"/>
    <w:rsid w:val="009A7800"/>
    <w:rsid w:val="009A7BBF"/>
    <w:rsid w:val="009B1236"/>
    <w:rsid w:val="009B135B"/>
    <w:rsid w:val="009B37F1"/>
    <w:rsid w:val="009B38E3"/>
    <w:rsid w:val="009B459E"/>
    <w:rsid w:val="009B69F5"/>
    <w:rsid w:val="009B7698"/>
    <w:rsid w:val="009B7869"/>
    <w:rsid w:val="009C115B"/>
    <w:rsid w:val="009C158F"/>
    <w:rsid w:val="009C17A1"/>
    <w:rsid w:val="009C1C29"/>
    <w:rsid w:val="009C1E68"/>
    <w:rsid w:val="009C53CA"/>
    <w:rsid w:val="009C5511"/>
    <w:rsid w:val="009C61EE"/>
    <w:rsid w:val="009C7C84"/>
    <w:rsid w:val="009D1653"/>
    <w:rsid w:val="009D1BA1"/>
    <w:rsid w:val="009D1BAC"/>
    <w:rsid w:val="009D22E9"/>
    <w:rsid w:val="009D2695"/>
    <w:rsid w:val="009D28DB"/>
    <w:rsid w:val="009D3B58"/>
    <w:rsid w:val="009D4F3E"/>
    <w:rsid w:val="009D4F40"/>
    <w:rsid w:val="009D556D"/>
    <w:rsid w:val="009D6008"/>
    <w:rsid w:val="009D6AF0"/>
    <w:rsid w:val="009D7108"/>
    <w:rsid w:val="009D71B7"/>
    <w:rsid w:val="009E047C"/>
    <w:rsid w:val="009E0D5D"/>
    <w:rsid w:val="009E1196"/>
    <w:rsid w:val="009E1541"/>
    <w:rsid w:val="009E1A86"/>
    <w:rsid w:val="009E1E06"/>
    <w:rsid w:val="009E28F1"/>
    <w:rsid w:val="009E3BAC"/>
    <w:rsid w:val="009E4A7B"/>
    <w:rsid w:val="009E4F67"/>
    <w:rsid w:val="009E5065"/>
    <w:rsid w:val="009E62DA"/>
    <w:rsid w:val="009E6E21"/>
    <w:rsid w:val="009E7149"/>
    <w:rsid w:val="009E72BE"/>
    <w:rsid w:val="009E7E33"/>
    <w:rsid w:val="009F068F"/>
    <w:rsid w:val="009F0B80"/>
    <w:rsid w:val="009F26C0"/>
    <w:rsid w:val="009F3C38"/>
    <w:rsid w:val="009F3ED3"/>
    <w:rsid w:val="009F40E9"/>
    <w:rsid w:val="009F4E0A"/>
    <w:rsid w:val="009F6FD1"/>
    <w:rsid w:val="00A00C67"/>
    <w:rsid w:val="00A01672"/>
    <w:rsid w:val="00A02A0B"/>
    <w:rsid w:val="00A031AC"/>
    <w:rsid w:val="00A03C1F"/>
    <w:rsid w:val="00A045CC"/>
    <w:rsid w:val="00A047B2"/>
    <w:rsid w:val="00A0618C"/>
    <w:rsid w:val="00A07D90"/>
    <w:rsid w:val="00A11484"/>
    <w:rsid w:val="00A12831"/>
    <w:rsid w:val="00A13197"/>
    <w:rsid w:val="00A1409E"/>
    <w:rsid w:val="00A14146"/>
    <w:rsid w:val="00A141F8"/>
    <w:rsid w:val="00A142AB"/>
    <w:rsid w:val="00A164AE"/>
    <w:rsid w:val="00A16AE9"/>
    <w:rsid w:val="00A16C4F"/>
    <w:rsid w:val="00A17447"/>
    <w:rsid w:val="00A17864"/>
    <w:rsid w:val="00A21074"/>
    <w:rsid w:val="00A21132"/>
    <w:rsid w:val="00A21519"/>
    <w:rsid w:val="00A215EE"/>
    <w:rsid w:val="00A24073"/>
    <w:rsid w:val="00A269AA"/>
    <w:rsid w:val="00A2781F"/>
    <w:rsid w:val="00A2798F"/>
    <w:rsid w:val="00A27E7A"/>
    <w:rsid w:val="00A300E7"/>
    <w:rsid w:val="00A31AAD"/>
    <w:rsid w:val="00A31CFE"/>
    <w:rsid w:val="00A31EFE"/>
    <w:rsid w:val="00A3263B"/>
    <w:rsid w:val="00A32F38"/>
    <w:rsid w:val="00A345E6"/>
    <w:rsid w:val="00A3596A"/>
    <w:rsid w:val="00A35F24"/>
    <w:rsid w:val="00A35F47"/>
    <w:rsid w:val="00A36037"/>
    <w:rsid w:val="00A36B85"/>
    <w:rsid w:val="00A41DF2"/>
    <w:rsid w:val="00A4220D"/>
    <w:rsid w:val="00A43184"/>
    <w:rsid w:val="00A43570"/>
    <w:rsid w:val="00A43DC1"/>
    <w:rsid w:val="00A4516B"/>
    <w:rsid w:val="00A47299"/>
    <w:rsid w:val="00A47D71"/>
    <w:rsid w:val="00A47E5D"/>
    <w:rsid w:val="00A47E6B"/>
    <w:rsid w:val="00A47EE5"/>
    <w:rsid w:val="00A511C9"/>
    <w:rsid w:val="00A51BA6"/>
    <w:rsid w:val="00A52B66"/>
    <w:rsid w:val="00A539A9"/>
    <w:rsid w:val="00A53DEA"/>
    <w:rsid w:val="00A5406C"/>
    <w:rsid w:val="00A55538"/>
    <w:rsid w:val="00A55B2B"/>
    <w:rsid w:val="00A56122"/>
    <w:rsid w:val="00A56230"/>
    <w:rsid w:val="00A56F26"/>
    <w:rsid w:val="00A57709"/>
    <w:rsid w:val="00A577B1"/>
    <w:rsid w:val="00A6140E"/>
    <w:rsid w:val="00A614CD"/>
    <w:rsid w:val="00A61D5D"/>
    <w:rsid w:val="00A620A0"/>
    <w:rsid w:val="00A62A68"/>
    <w:rsid w:val="00A64BBD"/>
    <w:rsid w:val="00A653BF"/>
    <w:rsid w:val="00A66850"/>
    <w:rsid w:val="00A709FD"/>
    <w:rsid w:val="00A70BF4"/>
    <w:rsid w:val="00A727FF"/>
    <w:rsid w:val="00A72EA4"/>
    <w:rsid w:val="00A7410E"/>
    <w:rsid w:val="00A76107"/>
    <w:rsid w:val="00A779E4"/>
    <w:rsid w:val="00A815FE"/>
    <w:rsid w:val="00A821E8"/>
    <w:rsid w:val="00A826CA"/>
    <w:rsid w:val="00A83B7F"/>
    <w:rsid w:val="00A8446B"/>
    <w:rsid w:val="00A84600"/>
    <w:rsid w:val="00A84FA4"/>
    <w:rsid w:val="00A86C90"/>
    <w:rsid w:val="00A90403"/>
    <w:rsid w:val="00A90A08"/>
    <w:rsid w:val="00A912A2"/>
    <w:rsid w:val="00A91375"/>
    <w:rsid w:val="00A92DFE"/>
    <w:rsid w:val="00A937EF"/>
    <w:rsid w:val="00A93E12"/>
    <w:rsid w:val="00A941E4"/>
    <w:rsid w:val="00A94460"/>
    <w:rsid w:val="00A95B73"/>
    <w:rsid w:val="00A96B83"/>
    <w:rsid w:val="00A97416"/>
    <w:rsid w:val="00A9784F"/>
    <w:rsid w:val="00A97AEC"/>
    <w:rsid w:val="00A97D0F"/>
    <w:rsid w:val="00A97DD9"/>
    <w:rsid w:val="00AA234B"/>
    <w:rsid w:val="00AA272B"/>
    <w:rsid w:val="00AA2956"/>
    <w:rsid w:val="00AA3D67"/>
    <w:rsid w:val="00AA45AE"/>
    <w:rsid w:val="00AA4E27"/>
    <w:rsid w:val="00AA5CFF"/>
    <w:rsid w:val="00AA67D4"/>
    <w:rsid w:val="00AA6E1C"/>
    <w:rsid w:val="00AA6F01"/>
    <w:rsid w:val="00AA6F4E"/>
    <w:rsid w:val="00AA7857"/>
    <w:rsid w:val="00AB1A46"/>
    <w:rsid w:val="00AB3DF8"/>
    <w:rsid w:val="00AB4227"/>
    <w:rsid w:val="00AB44E5"/>
    <w:rsid w:val="00AB5CF9"/>
    <w:rsid w:val="00AB7CB4"/>
    <w:rsid w:val="00AC0FCE"/>
    <w:rsid w:val="00AC22A9"/>
    <w:rsid w:val="00AC3139"/>
    <w:rsid w:val="00AC3E3A"/>
    <w:rsid w:val="00AC59E9"/>
    <w:rsid w:val="00AC5EA9"/>
    <w:rsid w:val="00AC6C02"/>
    <w:rsid w:val="00AC7898"/>
    <w:rsid w:val="00AD0A55"/>
    <w:rsid w:val="00AD0DD8"/>
    <w:rsid w:val="00AD0FCA"/>
    <w:rsid w:val="00AD180C"/>
    <w:rsid w:val="00AD1BF0"/>
    <w:rsid w:val="00AD2E89"/>
    <w:rsid w:val="00AD2EE3"/>
    <w:rsid w:val="00AD38A9"/>
    <w:rsid w:val="00AD3929"/>
    <w:rsid w:val="00AD4B1F"/>
    <w:rsid w:val="00AD5ECB"/>
    <w:rsid w:val="00AD618D"/>
    <w:rsid w:val="00AD648F"/>
    <w:rsid w:val="00AE0DF5"/>
    <w:rsid w:val="00AE0E67"/>
    <w:rsid w:val="00AE1453"/>
    <w:rsid w:val="00AE1513"/>
    <w:rsid w:val="00AE21F6"/>
    <w:rsid w:val="00AE2630"/>
    <w:rsid w:val="00AE321C"/>
    <w:rsid w:val="00AE36C0"/>
    <w:rsid w:val="00AE3E18"/>
    <w:rsid w:val="00AE4361"/>
    <w:rsid w:val="00AE5C14"/>
    <w:rsid w:val="00AE66C8"/>
    <w:rsid w:val="00AE7B97"/>
    <w:rsid w:val="00AF0330"/>
    <w:rsid w:val="00AF0359"/>
    <w:rsid w:val="00AF237F"/>
    <w:rsid w:val="00AF28F5"/>
    <w:rsid w:val="00AF2DB1"/>
    <w:rsid w:val="00AF2EA6"/>
    <w:rsid w:val="00AF2F53"/>
    <w:rsid w:val="00AF353E"/>
    <w:rsid w:val="00AF41A5"/>
    <w:rsid w:val="00AF47A0"/>
    <w:rsid w:val="00AF6047"/>
    <w:rsid w:val="00B006E8"/>
    <w:rsid w:val="00B00A7C"/>
    <w:rsid w:val="00B00CC4"/>
    <w:rsid w:val="00B00CD6"/>
    <w:rsid w:val="00B012A5"/>
    <w:rsid w:val="00B0147D"/>
    <w:rsid w:val="00B01750"/>
    <w:rsid w:val="00B01817"/>
    <w:rsid w:val="00B0291E"/>
    <w:rsid w:val="00B033FC"/>
    <w:rsid w:val="00B03C7B"/>
    <w:rsid w:val="00B04EBB"/>
    <w:rsid w:val="00B05237"/>
    <w:rsid w:val="00B1050C"/>
    <w:rsid w:val="00B12B62"/>
    <w:rsid w:val="00B131AF"/>
    <w:rsid w:val="00B131D1"/>
    <w:rsid w:val="00B133B7"/>
    <w:rsid w:val="00B13971"/>
    <w:rsid w:val="00B13A89"/>
    <w:rsid w:val="00B1459B"/>
    <w:rsid w:val="00B14BA1"/>
    <w:rsid w:val="00B15ABD"/>
    <w:rsid w:val="00B15B2D"/>
    <w:rsid w:val="00B15B2E"/>
    <w:rsid w:val="00B15EC4"/>
    <w:rsid w:val="00B166DC"/>
    <w:rsid w:val="00B1738A"/>
    <w:rsid w:val="00B178F4"/>
    <w:rsid w:val="00B17916"/>
    <w:rsid w:val="00B17D4A"/>
    <w:rsid w:val="00B20D1E"/>
    <w:rsid w:val="00B2178C"/>
    <w:rsid w:val="00B219EA"/>
    <w:rsid w:val="00B23259"/>
    <w:rsid w:val="00B23288"/>
    <w:rsid w:val="00B23CD1"/>
    <w:rsid w:val="00B247E9"/>
    <w:rsid w:val="00B24D24"/>
    <w:rsid w:val="00B276F4"/>
    <w:rsid w:val="00B277A8"/>
    <w:rsid w:val="00B27858"/>
    <w:rsid w:val="00B30B20"/>
    <w:rsid w:val="00B328C4"/>
    <w:rsid w:val="00B32E59"/>
    <w:rsid w:val="00B3392C"/>
    <w:rsid w:val="00B33B4D"/>
    <w:rsid w:val="00B33E07"/>
    <w:rsid w:val="00B35306"/>
    <w:rsid w:val="00B35E6C"/>
    <w:rsid w:val="00B364E2"/>
    <w:rsid w:val="00B36B9D"/>
    <w:rsid w:val="00B3777C"/>
    <w:rsid w:val="00B4024D"/>
    <w:rsid w:val="00B4089E"/>
    <w:rsid w:val="00B40A00"/>
    <w:rsid w:val="00B40C58"/>
    <w:rsid w:val="00B415C0"/>
    <w:rsid w:val="00B41EE9"/>
    <w:rsid w:val="00B41F0C"/>
    <w:rsid w:val="00B4225B"/>
    <w:rsid w:val="00B43C28"/>
    <w:rsid w:val="00B44907"/>
    <w:rsid w:val="00B45FAB"/>
    <w:rsid w:val="00B5149B"/>
    <w:rsid w:val="00B52A1F"/>
    <w:rsid w:val="00B53BC1"/>
    <w:rsid w:val="00B541BD"/>
    <w:rsid w:val="00B54FE5"/>
    <w:rsid w:val="00B552E6"/>
    <w:rsid w:val="00B554C4"/>
    <w:rsid w:val="00B556FF"/>
    <w:rsid w:val="00B56CD3"/>
    <w:rsid w:val="00B573D0"/>
    <w:rsid w:val="00B5775D"/>
    <w:rsid w:val="00B57942"/>
    <w:rsid w:val="00B5795E"/>
    <w:rsid w:val="00B57FB2"/>
    <w:rsid w:val="00B60ADF"/>
    <w:rsid w:val="00B6189D"/>
    <w:rsid w:val="00B63F22"/>
    <w:rsid w:val="00B649F8"/>
    <w:rsid w:val="00B65A31"/>
    <w:rsid w:val="00B65F22"/>
    <w:rsid w:val="00B66208"/>
    <w:rsid w:val="00B66623"/>
    <w:rsid w:val="00B702F7"/>
    <w:rsid w:val="00B710BE"/>
    <w:rsid w:val="00B71272"/>
    <w:rsid w:val="00B71807"/>
    <w:rsid w:val="00B72244"/>
    <w:rsid w:val="00B72852"/>
    <w:rsid w:val="00B730D2"/>
    <w:rsid w:val="00B73273"/>
    <w:rsid w:val="00B73733"/>
    <w:rsid w:val="00B75B1B"/>
    <w:rsid w:val="00B763C7"/>
    <w:rsid w:val="00B7683C"/>
    <w:rsid w:val="00B774C4"/>
    <w:rsid w:val="00B774CB"/>
    <w:rsid w:val="00B77CFD"/>
    <w:rsid w:val="00B8145E"/>
    <w:rsid w:val="00B81616"/>
    <w:rsid w:val="00B82C47"/>
    <w:rsid w:val="00B82D54"/>
    <w:rsid w:val="00B8384B"/>
    <w:rsid w:val="00B839E4"/>
    <w:rsid w:val="00B84631"/>
    <w:rsid w:val="00B84A97"/>
    <w:rsid w:val="00B85AC9"/>
    <w:rsid w:val="00B85D24"/>
    <w:rsid w:val="00B869DE"/>
    <w:rsid w:val="00B8750C"/>
    <w:rsid w:val="00B87AB6"/>
    <w:rsid w:val="00B90840"/>
    <w:rsid w:val="00B9133C"/>
    <w:rsid w:val="00B91C69"/>
    <w:rsid w:val="00B9372D"/>
    <w:rsid w:val="00B9463B"/>
    <w:rsid w:val="00B97BE9"/>
    <w:rsid w:val="00BA179F"/>
    <w:rsid w:val="00BA2331"/>
    <w:rsid w:val="00BA3A54"/>
    <w:rsid w:val="00BA40EA"/>
    <w:rsid w:val="00BA4624"/>
    <w:rsid w:val="00BA52C6"/>
    <w:rsid w:val="00BA53C3"/>
    <w:rsid w:val="00BA54DB"/>
    <w:rsid w:val="00BA583D"/>
    <w:rsid w:val="00BA6A03"/>
    <w:rsid w:val="00BA72D6"/>
    <w:rsid w:val="00BA796F"/>
    <w:rsid w:val="00BB0BFE"/>
    <w:rsid w:val="00BB186D"/>
    <w:rsid w:val="00BB1944"/>
    <w:rsid w:val="00BB19C0"/>
    <w:rsid w:val="00BB2D2C"/>
    <w:rsid w:val="00BB2E00"/>
    <w:rsid w:val="00BB408A"/>
    <w:rsid w:val="00BB5264"/>
    <w:rsid w:val="00BB537D"/>
    <w:rsid w:val="00BB6331"/>
    <w:rsid w:val="00BB6402"/>
    <w:rsid w:val="00BB6A19"/>
    <w:rsid w:val="00BB72CA"/>
    <w:rsid w:val="00BC0912"/>
    <w:rsid w:val="00BC0FC5"/>
    <w:rsid w:val="00BC14FE"/>
    <w:rsid w:val="00BC304F"/>
    <w:rsid w:val="00BC4E68"/>
    <w:rsid w:val="00BC73F0"/>
    <w:rsid w:val="00BC7611"/>
    <w:rsid w:val="00BC7E15"/>
    <w:rsid w:val="00BC7FE4"/>
    <w:rsid w:val="00BD0468"/>
    <w:rsid w:val="00BD100A"/>
    <w:rsid w:val="00BD166D"/>
    <w:rsid w:val="00BD1AFA"/>
    <w:rsid w:val="00BD1FC9"/>
    <w:rsid w:val="00BD2790"/>
    <w:rsid w:val="00BD3646"/>
    <w:rsid w:val="00BD566C"/>
    <w:rsid w:val="00BD64E4"/>
    <w:rsid w:val="00BE02C2"/>
    <w:rsid w:val="00BE03CB"/>
    <w:rsid w:val="00BE08DD"/>
    <w:rsid w:val="00BE2A71"/>
    <w:rsid w:val="00BE2BDE"/>
    <w:rsid w:val="00BE2D35"/>
    <w:rsid w:val="00BE435A"/>
    <w:rsid w:val="00BE47CE"/>
    <w:rsid w:val="00BE59B2"/>
    <w:rsid w:val="00BE5B14"/>
    <w:rsid w:val="00BE638E"/>
    <w:rsid w:val="00BE64BD"/>
    <w:rsid w:val="00BE665A"/>
    <w:rsid w:val="00BF0F73"/>
    <w:rsid w:val="00BF1563"/>
    <w:rsid w:val="00BF1ED3"/>
    <w:rsid w:val="00BF21CE"/>
    <w:rsid w:val="00BF225D"/>
    <w:rsid w:val="00BF3E93"/>
    <w:rsid w:val="00BF5C7A"/>
    <w:rsid w:val="00BF6C0C"/>
    <w:rsid w:val="00C00ADF"/>
    <w:rsid w:val="00C01776"/>
    <w:rsid w:val="00C01923"/>
    <w:rsid w:val="00C03196"/>
    <w:rsid w:val="00C033D7"/>
    <w:rsid w:val="00C03B1C"/>
    <w:rsid w:val="00C03E9F"/>
    <w:rsid w:val="00C0585B"/>
    <w:rsid w:val="00C059D7"/>
    <w:rsid w:val="00C05C1C"/>
    <w:rsid w:val="00C06541"/>
    <w:rsid w:val="00C07080"/>
    <w:rsid w:val="00C07A80"/>
    <w:rsid w:val="00C07C3F"/>
    <w:rsid w:val="00C10041"/>
    <w:rsid w:val="00C10157"/>
    <w:rsid w:val="00C10D4F"/>
    <w:rsid w:val="00C13BBC"/>
    <w:rsid w:val="00C1550B"/>
    <w:rsid w:val="00C1637D"/>
    <w:rsid w:val="00C171A3"/>
    <w:rsid w:val="00C17256"/>
    <w:rsid w:val="00C17F4E"/>
    <w:rsid w:val="00C206B4"/>
    <w:rsid w:val="00C20975"/>
    <w:rsid w:val="00C21AD2"/>
    <w:rsid w:val="00C24C32"/>
    <w:rsid w:val="00C259AA"/>
    <w:rsid w:val="00C2601F"/>
    <w:rsid w:val="00C274FF"/>
    <w:rsid w:val="00C27958"/>
    <w:rsid w:val="00C3003A"/>
    <w:rsid w:val="00C30B86"/>
    <w:rsid w:val="00C30C77"/>
    <w:rsid w:val="00C30F4E"/>
    <w:rsid w:val="00C32F42"/>
    <w:rsid w:val="00C346AE"/>
    <w:rsid w:val="00C34C45"/>
    <w:rsid w:val="00C3523C"/>
    <w:rsid w:val="00C35C8F"/>
    <w:rsid w:val="00C370BA"/>
    <w:rsid w:val="00C400D7"/>
    <w:rsid w:val="00C40160"/>
    <w:rsid w:val="00C40EB5"/>
    <w:rsid w:val="00C41F8A"/>
    <w:rsid w:val="00C43072"/>
    <w:rsid w:val="00C43C24"/>
    <w:rsid w:val="00C44703"/>
    <w:rsid w:val="00C44C32"/>
    <w:rsid w:val="00C45EAB"/>
    <w:rsid w:val="00C45FAC"/>
    <w:rsid w:val="00C46453"/>
    <w:rsid w:val="00C4750E"/>
    <w:rsid w:val="00C51312"/>
    <w:rsid w:val="00C52041"/>
    <w:rsid w:val="00C5223A"/>
    <w:rsid w:val="00C5253D"/>
    <w:rsid w:val="00C526B9"/>
    <w:rsid w:val="00C52E54"/>
    <w:rsid w:val="00C5464B"/>
    <w:rsid w:val="00C54934"/>
    <w:rsid w:val="00C55A83"/>
    <w:rsid w:val="00C56D29"/>
    <w:rsid w:val="00C57591"/>
    <w:rsid w:val="00C6082C"/>
    <w:rsid w:val="00C60C91"/>
    <w:rsid w:val="00C612E8"/>
    <w:rsid w:val="00C614B5"/>
    <w:rsid w:val="00C6191F"/>
    <w:rsid w:val="00C61A34"/>
    <w:rsid w:val="00C62A67"/>
    <w:rsid w:val="00C635E4"/>
    <w:rsid w:val="00C64B19"/>
    <w:rsid w:val="00C65183"/>
    <w:rsid w:val="00C658C7"/>
    <w:rsid w:val="00C662A1"/>
    <w:rsid w:val="00C67599"/>
    <w:rsid w:val="00C67CCE"/>
    <w:rsid w:val="00C67D3E"/>
    <w:rsid w:val="00C70019"/>
    <w:rsid w:val="00C70990"/>
    <w:rsid w:val="00C71DE5"/>
    <w:rsid w:val="00C72972"/>
    <w:rsid w:val="00C72CA0"/>
    <w:rsid w:val="00C734CA"/>
    <w:rsid w:val="00C735C7"/>
    <w:rsid w:val="00C73C94"/>
    <w:rsid w:val="00C73FC2"/>
    <w:rsid w:val="00C771B3"/>
    <w:rsid w:val="00C771F6"/>
    <w:rsid w:val="00C772EC"/>
    <w:rsid w:val="00C8048C"/>
    <w:rsid w:val="00C80DA0"/>
    <w:rsid w:val="00C81766"/>
    <w:rsid w:val="00C8220E"/>
    <w:rsid w:val="00C82A5D"/>
    <w:rsid w:val="00C84B04"/>
    <w:rsid w:val="00C85918"/>
    <w:rsid w:val="00C85E21"/>
    <w:rsid w:val="00C85FD2"/>
    <w:rsid w:val="00C86184"/>
    <w:rsid w:val="00C8669E"/>
    <w:rsid w:val="00C87ABC"/>
    <w:rsid w:val="00C87E59"/>
    <w:rsid w:val="00C90112"/>
    <w:rsid w:val="00C902C6"/>
    <w:rsid w:val="00C90707"/>
    <w:rsid w:val="00C90B67"/>
    <w:rsid w:val="00C91455"/>
    <w:rsid w:val="00C91A84"/>
    <w:rsid w:val="00C91C7E"/>
    <w:rsid w:val="00C91EAD"/>
    <w:rsid w:val="00C9240D"/>
    <w:rsid w:val="00C92A6F"/>
    <w:rsid w:val="00C9322A"/>
    <w:rsid w:val="00C9404F"/>
    <w:rsid w:val="00C94238"/>
    <w:rsid w:val="00C94881"/>
    <w:rsid w:val="00C94AD8"/>
    <w:rsid w:val="00C963FF"/>
    <w:rsid w:val="00C96A96"/>
    <w:rsid w:val="00CA0078"/>
    <w:rsid w:val="00CA01D7"/>
    <w:rsid w:val="00CA0B80"/>
    <w:rsid w:val="00CA2786"/>
    <w:rsid w:val="00CA3178"/>
    <w:rsid w:val="00CA47A4"/>
    <w:rsid w:val="00CA53B8"/>
    <w:rsid w:val="00CA5D48"/>
    <w:rsid w:val="00CA68C4"/>
    <w:rsid w:val="00CB0239"/>
    <w:rsid w:val="00CB1812"/>
    <w:rsid w:val="00CB2953"/>
    <w:rsid w:val="00CB38E5"/>
    <w:rsid w:val="00CB3B65"/>
    <w:rsid w:val="00CB4AC1"/>
    <w:rsid w:val="00CB5C66"/>
    <w:rsid w:val="00CB5F47"/>
    <w:rsid w:val="00CB6027"/>
    <w:rsid w:val="00CB7681"/>
    <w:rsid w:val="00CB7749"/>
    <w:rsid w:val="00CC1625"/>
    <w:rsid w:val="00CC1A7B"/>
    <w:rsid w:val="00CC233A"/>
    <w:rsid w:val="00CC35C7"/>
    <w:rsid w:val="00CC4D63"/>
    <w:rsid w:val="00CC5B06"/>
    <w:rsid w:val="00CC66E7"/>
    <w:rsid w:val="00CC6C03"/>
    <w:rsid w:val="00CC726B"/>
    <w:rsid w:val="00CD0471"/>
    <w:rsid w:val="00CD071C"/>
    <w:rsid w:val="00CD1527"/>
    <w:rsid w:val="00CD1B7A"/>
    <w:rsid w:val="00CD1C59"/>
    <w:rsid w:val="00CD2B12"/>
    <w:rsid w:val="00CD2BB8"/>
    <w:rsid w:val="00CD31F7"/>
    <w:rsid w:val="00CD34F0"/>
    <w:rsid w:val="00CD39AA"/>
    <w:rsid w:val="00CD51A8"/>
    <w:rsid w:val="00CD56EF"/>
    <w:rsid w:val="00CD697C"/>
    <w:rsid w:val="00CD6CA2"/>
    <w:rsid w:val="00CD6E21"/>
    <w:rsid w:val="00CD6F10"/>
    <w:rsid w:val="00CE1016"/>
    <w:rsid w:val="00CE355D"/>
    <w:rsid w:val="00CE592B"/>
    <w:rsid w:val="00CE7337"/>
    <w:rsid w:val="00CF08B2"/>
    <w:rsid w:val="00CF10AC"/>
    <w:rsid w:val="00CF172F"/>
    <w:rsid w:val="00CF1E93"/>
    <w:rsid w:val="00CF2EA0"/>
    <w:rsid w:val="00CF3EE3"/>
    <w:rsid w:val="00CF40DB"/>
    <w:rsid w:val="00CF6623"/>
    <w:rsid w:val="00CF6637"/>
    <w:rsid w:val="00CF788A"/>
    <w:rsid w:val="00CF78B0"/>
    <w:rsid w:val="00D001A1"/>
    <w:rsid w:val="00D0088C"/>
    <w:rsid w:val="00D00C06"/>
    <w:rsid w:val="00D015DA"/>
    <w:rsid w:val="00D01752"/>
    <w:rsid w:val="00D01773"/>
    <w:rsid w:val="00D049A4"/>
    <w:rsid w:val="00D049B3"/>
    <w:rsid w:val="00D05216"/>
    <w:rsid w:val="00D05EAC"/>
    <w:rsid w:val="00D07679"/>
    <w:rsid w:val="00D07B50"/>
    <w:rsid w:val="00D07BD9"/>
    <w:rsid w:val="00D07C7F"/>
    <w:rsid w:val="00D115AA"/>
    <w:rsid w:val="00D118E9"/>
    <w:rsid w:val="00D12E51"/>
    <w:rsid w:val="00D1401F"/>
    <w:rsid w:val="00D14E4A"/>
    <w:rsid w:val="00D15355"/>
    <w:rsid w:val="00D159CF"/>
    <w:rsid w:val="00D15EE0"/>
    <w:rsid w:val="00D217CC"/>
    <w:rsid w:val="00D21BAF"/>
    <w:rsid w:val="00D2385D"/>
    <w:rsid w:val="00D24682"/>
    <w:rsid w:val="00D2479E"/>
    <w:rsid w:val="00D261BD"/>
    <w:rsid w:val="00D2679E"/>
    <w:rsid w:val="00D26AB1"/>
    <w:rsid w:val="00D2727F"/>
    <w:rsid w:val="00D276B5"/>
    <w:rsid w:val="00D30FFD"/>
    <w:rsid w:val="00D31554"/>
    <w:rsid w:val="00D31A02"/>
    <w:rsid w:val="00D32EFD"/>
    <w:rsid w:val="00D33564"/>
    <w:rsid w:val="00D33E24"/>
    <w:rsid w:val="00D342EA"/>
    <w:rsid w:val="00D34D6D"/>
    <w:rsid w:val="00D368BD"/>
    <w:rsid w:val="00D4082F"/>
    <w:rsid w:val="00D4156A"/>
    <w:rsid w:val="00D41C48"/>
    <w:rsid w:val="00D42FFF"/>
    <w:rsid w:val="00D435DF"/>
    <w:rsid w:val="00D44B18"/>
    <w:rsid w:val="00D44B3F"/>
    <w:rsid w:val="00D4545D"/>
    <w:rsid w:val="00D45714"/>
    <w:rsid w:val="00D4585F"/>
    <w:rsid w:val="00D464BB"/>
    <w:rsid w:val="00D47E5C"/>
    <w:rsid w:val="00D50326"/>
    <w:rsid w:val="00D50578"/>
    <w:rsid w:val="00D509A2"/>
    <w:rsid w:val="00D513D9"/>
    <w:rsid w:val="00D51F19"/>
    <w:rsid w:val="00D5206C"/>
    <w:rsid w:val="00D54626"/>
    <w:rsid w:val="00D54922"/>
    <w:rsid w:val="00D54DBA"/>
    <w:rsid w:val="00D55448"/>
    <w:rsid w:val="00D57E78"/>
    <w:rsid w:val="00D60C99"/>
    <w:rsid w:val="00D61E06"/>
    <w:rsid w:val="00D622BF"/>
    <w:rsid w:val="00D63F3A"/>
    <w:rsid w:val="00D64E1B"/>
    <w:rsid w:val="00D655D7"/>
    <w:rsid w:val="00D6676D"/>
    <w:rsid w:val="00D668DC"/>
    <w:rsid w:val="00D67471"/>
    <w:rsid w:val="00D7273C"/>
    <w:rsid w:val="00D7342D"/>
    <w:rsid w:val="00D7447E"/>
    <w:rsid w:val="00D74AEC"/>
    <w:rsid w:val="00D75DA3"/>
    <w:rsid w:val="00D76036"/>
    <w:rsid w:val="00D769CD"/>
    <w:rsid w:val="00D77168"/>
    <w:rsid w:val="00D80F5D"/>
    <w:rsid w:val="00D816D3"/>
    <w:rsid w:val="00D83669"/>
    <w:rsid w:val="00D850F5"/>
    <w:rsid w:val="00D8793B"/>
    <w:rsid w:val="00D90C2E"/>
    <w:rsid w:val="00D92230"/>
    <w:rsid w:val="00D93328"/>
    <w:rsid w:val="00D94757"/>
    <w:rsid w:val="00D9571F"/>
    <w:rsid w:val="00D96CA8"/>
    <w:rsid w:val="00D96CEB"/>
    <w:rsid w:val="00D97A22"/>
    <w:rsid w:val="00D97FC5"/>
    <w:rsid w:val="00DA014F"/>
    <w:rsid w:val="00DA21F3"/>
    <w:rsid w:val="00DA2E67"/>
    <w:rsid w:val="00DA41A6"/>
    <w:rsid w:val="00DA4480"/>
    <w:rsid w:val="00DA5CCB"/>
    <w:rsid w:val="00DB05CB"/>
    <w:rsid w:val="00DB13F2"/>
    <w:rsid w:val="00DB1E5F"/>
    <w:rsid w:val="00DB45A7"/>
    <w:rsid w:val="00DB6CEC"/>
    <w:rsid w:val="00DB7112"/>
    <w:rsid w:val="00DB7665"/>
    <w:rsid w:val="00DC13D7"/>
    <w:rsid w:val="00DC14A5"/>
    <w:rsid w:val="00DC15E4"/>
    <w:rsid w:val="00DC2C23"/>
    <w:rsid w:val="00DC5345"/>
    <w:rsid w:val="00DD06BE"/>
    <w:rsid w:val="00DD0ACD"/>
    <w:rsid w:val="00DD1F7D"/>
    <w:rsid w:val="00DD26F5"/>
    <w:rsid w:val="00DD2706"/>
    <w:rsid w:val="00DD2E22"/>
    <w:rsid w:val="00DD3EB6"/>
    <w:rsid w:val="00DD4E90"/>
    <w:rsid w:val="00DD70EE"/>
    <w:rsid w:val="00DD7478"/>
    <w:rsid w:val="00DD7BC5"/>
    <w:rsid w:val="00DD7F39"/>
    <w:rsid w:val="00DE03AF"/>
    <w:rsid w:val="00DE12C2"/>
    <w:rsid w:val="00DE31B1"/>
    <w:rsid w:val="00DE39A2"/>
    <w:rsid w:val="00DE647C"/>
    <w:rsid w:val="00DE6C7A"/>
    <w:rsid w:val="00DF024E"/>
    <w:rsid w:val="00DF0C1F"/>
    <w:rsid w:val="00DF19C4"/>
    <w:rsid w:val="00DF1A78"/>
    <w:rsid w:val="00DF218E"/>
    <w:rsid w:val="00DF3312"/>
    <w:rsid w:val="00DF36EC"/>
    <w:rsid w:val="00DF58F2"/>
    <w:rsid w:val="00DF63B8"/>
    <w:rsid w:val="00DF6734"/>
    <w:rsid w:val="00DF6AC5"/>
    <w:rsid w:val="00DF6C49"/>
    <w:rsid w:val="00E008EE"/>
    <w:rsid w:val="00E00EBD"/>
    <w:rsid w:val="00E014A2"/>
    <w:rsid w:val="00E035D9"/>
    <w:rsid w:val="00E0420B"/>
    <w:rsid w:val="00E0569C"/>
    <w:rsid w:val="00E05A34"/>
    <w:rsid w:val="00E06B92"/>
    <w:rsid w:val="00E07A5A"/>
    <w:rsid w:val="00E12041"/>
    <w:rsid w:val="00E125D4"/>
    <w:rsid w:val="00E141C8"/>
    <w:rsid w:val="00E20CFA"/>
    <w:rsid w:val="00E21890"/>
    <w:rsid w:val="00E21AEB"/>
    <w:rsid w:val="00E21D52"/>
    <w:rsid w:val="00E228B0"/>
    <w:rsid w:val="00E2298C"/>
    <w:rsid w:val="00E22BD5"/>
    <w:rsid w:val="00E22EE6"/>
    <w:rsid w:val="00E23756"/>
    <w:rsid w:val="00E252E7"/>
    <w:rsid w:val="00E276A0"/>
    <w:rsid w:val="00E30190"/>
    <w:rsid w:val="00E3221E"/>
    <w:rsid w:val="00E33586"/>
    <w:rsid w:val="00E336D6"/>
    <w:rsid w:val="00E354E7"/>
    <w:rsid w:val="00E3566D"/>
    <w:rsid w:val="00E36394"/>
    <w:rsid w:val="00E43257"/>
    <w:rsid w:val="00E43B30"/>
    <w:rsid w:val="00E443FF"/>
    <w:rsid w:val="00E456F1"/>
    <w:rsid w:val="00E4590E"/>
    <w:rsid w:val="00E45BBD"/>
    <w:rsid w:val="00E46542"/>
    <w:rsid w:val="00E46A8F"/>
    <w:rsid w:val="00E46CA0"/>
    <w:rsid w:val="00E47558"/>
    <w:rsid w:val="00E51040"/>
    <w:rsid w:val="00E5106C"/>
    <w:rsid w:val="00E52669"/>
    <w:rsid w:val="00E52775"/>
    <w:rsid w:val="00E52FBB"/>
    <w:rsid w:val="00E54358"/>
    <w:rsid w:val="00E54D66"/>
    <w:rsid w:val="00E568F0"/>
    <w:rsid w:val="00E56D7D"/>
    <w:rsid w:val="00E57734"/>
    <w:rsid w:val="00E579DB"/>
    <w:rsid w:val="00E61116"/>
    <w:rsid w:val="00E6268E"/>
    <w:rsid w:val="00E62D20"/>
    <w:rsid w:val="00E64986"/>
    <w:rsid w:val="00E64D36"/>
    <w:rsid w:val="00E665CF"/>
    <w:rsid w:val="00E707C3"/>
    <w:rsid w:val="00E70AA2"/>
    <w:rsid w:val="00E70FB0"/>
    <w:rsid w:val="00E7157E"/>
    <w:rsid w:val="00E719A6"/>
    <w:rsid w:val="00E71B71"/>
    <w:rsid w:val="00E736F6"/>
    <w:rsid w:val="00E73EEC"/>
    <w:rsid w:val="00E745A2"/>
    <w:rsid w:val="00E74621"/>
    <w:rsid w:val="00E74A15"/>
    <w:rsid w:val="00E74CC2"/>
    <w:rsid w:val="00E75359"/>
    <w:rsid w:val="00E75A57"/>
    <w:rsid w:val="00E77660"/>
    <w:rsid w:val="00E819CC"/>
    <w:rsid w:val="00E82B1B"/>
    <w:rsid w:val="00E82CDA"/>
    <w:rsid w:val="00E82DA2"/>
    <w:rsid w:val="00E835E9"/>
    <w:rsid w:val="00E838CF"/>
    <w:rsid w:val="00E84C23"/>
    <w:rsid w:val="00E84F91"/>
    <w:rsid w:val="00E86D07"/>
    <w:rsid w:val="00E87803"/>
    <w:rsid w:val="00E87A7A"/>
    <w:rsid w:val="00E908B1"/>
    <w:rsid w:val="00E9152D"/>
    <w:rsid w:val="00E91EAE"/>
    <w:rsid w:val="00E9249D"/>
    <w:rsid w:val="00E92733"/>
    <w:rsid w:val="00E943E1"/>
    <w:rsid w:val="00E94787"/>
    <w:rsid w:val="00E94FE4"/>
    <w:rsid w:val="00E95931"/>
    <w:rsid w:val="00EA1854"/>
    <w:rsid w:val="00EA191A"/>
    <w:rsid w:val="00EA32E1"/>
    <w:rsid w:val="00EA4504"/>
    <w:rsid w:val="00EA469A"/>
    <w:rsid w:val="00EA4CB7"/>
    <w:rsid w:val="00EA4F62"/>
    <w:rsid w:val="00EA5D25"/>
    <w:rsid w:val="00EA747F"/>
    <w:rsid w:val="00EA7CB3"/>
    <w:rsid w:val="00EB00B1"/>
    <w:rsid w:val="00EB02F8"/>
    <w:rsid w:val="00EB0700"/>
    <w:rsid w:val="00EB0801"/>
    <w:rsid w:val="00EB1159"/>
    <w:rsid w:val="00EB13B1"/>
    <w:rsid w:val="00EB1A20"/>
    <w:rsid w:val="00EB24EE"/>
    <w:rsid w:val="00EB4010"/>
    <w:rsid w:val="00EB52D6"/>
    <w:rsid w:val="00EB682D"/>
    <w:rsid w:val="00EB6A85"/>
    <w:rsid w:val="00EB6C3E"/>
    <w:rsid w:val="00EC00FA"/>
    <w:rsid w:val="00EC0D21"/>
    <w:rsid w:val="00EC37E6"/>
    <w:rsid w:val="00EC456E"/>
    <w:rsid w:val="00EC6D2B"/>
    <w:rsid w:val="00EC782D"/>
    <w:rsid w:val="00ED016C"/>
    <w:rsid w:val="00ED0983"/>
    <w:rsid w:val="00ED2197"/>
    <w:rsid w:val="00ED29C2"/>
    <w:rsid w:val="00ED2EB1"/>
    <w:rsid w:val="00ED5035"/>
    <w:rsid w:val="00ED509E"/>
    <w:rsid w:val="00ED56B4"/>
    <w:rsid w:val="00ED5E92"/>
    <w:rsid w:val="00ED781B"/>
    <w:rsid w:val="00ED7DF4"/>
    <w:rsid w:val="00EE0A7D"/>
    <w:rsid w:val="00EE0E28"/>
    <w:rsid w:val="00EE126A"/>
    <w:rsid w:val="00EE1814"/>
    <w:rsid w:val="00EE2A6B"/>
    <w:rsid w:val="00EE2B52"/>
    <w:rsid w:val="00EE3E9B"/>
    <w:rsid w:val="00EE446C"/>
    <w:rsid w:val="00EE6487"/>
    <w:rsid w:val="00EE7B9F"/>
    <w:rsid w:val="00EF0D75"/>
    <w:rsid w:val="00EF17ED"/>
    <w:rsid w:val="00EF19FF"/>
    <w:rsid w:val="00EF1C2F"/>
    <w:rsid w:val="00EF1F93"/>
    <w:rsid w:val="00EF6318"/>
    <w:rsid w:val="00EF7628"/>
    <w:rsid w:val="00F01185"/>
    <w:rsid w:val="00F023B8"/>
    <w:rsid w:val="00F02FEE"/>
    <w:rsid w:val="00F0555F"/>
    <w:rsid w:val="00F1001F"/>
    <w:rsid w:val="00F112BA"/>
    <w:rsid w:val="00F11388"/>
    <w:rsid w:val="00F12A2E"/>
    <w:rsid w:val="00F1323D"/>
    <w:rsid w:val="00F13359"/>
    <w:rsid w:val="00F1485A"/>
    <w:rsid w:val="00F1545C"/>
    <w:rsid w:val="00F16898"/>
    <w:rsid w:val="00F2171F"/>
    <w:rsid w:val="00F21B93"/>
    <w:rsid w:val="00F22186"/>
    <w:rsid w:val="00F22CE8"/>
    <w:rsid w:val="00F23798"/>
    <w:rsid w:val="00F23F3D"/>
    <w:rsid w:val="00F246E0"/>
    <w:rsid w:val="00F25288"/>
    <w:rsid w:val="00F26ABE"/>
    <w:rsid w:val="00F3067E"/>
    <w:rsid w:val="00F307C8"/>
    <w:rsid w:val="00F31A8E"/>
    <w:rsid w:val="00F33309"/>
    <w:rsid w:val="00F333C0"/>
    <w:rsid w:val="00F33D16"/>
    <w:rsid w:val="00F3450C"/>
    <w:rsid w:val="00F35373"/>
    <w:rsid w:val="00F36484"/>
    <w:rsid w:val="00F36A60"/>
    <w:rsid w:val="00F37E79"/>
    <w:rsid w:val="00F403D2"/>
    <w:rsid w:val="00F41F25"/>
    <w:rsid w:val="00F42357"/>
    <w:rsid w:val="00F428DB"/>
    <w:rsid w:val="00F43D8F"/>
    <w:rsid w:val="00F43F8B"/>
    <w:rsid w:val="00F456FD"/>
    <w:rsid w:val="00F46155"/>
    <w:rsid w:val="00F47151"/>
    <w:rsid w:val="00F50925"/>
    <w:rsid w:val="00F51919"/>
    <w:rsid w:val="00F5270C"/>
    <w:rsid w:val="00F52D09"/>
    <w:rsid w:val="00F5350E"/>
    <w:rsid w:val="00F53BAE"/>
    <w:rsid w:val="00F54825"/>
    <w:rsid w:val="00F56638"/>
    <w:rsid w:val="00F57609"/>
    <w:rsid w:val="00F60602"/>
    <w:rsid w:val="00F60902"/>
    <w:rsid w:val="00F60A44"/>
    <w:rsid w:val="00F61B04"/>
    <w:rsid w:val="00F61F49"/>
    <w:rsid w:val="00F63607"/>
    <w:rsid w:val="00F65AD7"/>
    <w:rsid w:val="00F66114"/>
    <w:rsid w:val="00F664F2"/>
    <w:rsid w:val="00F67052"/>
    <w:rsid w:val="00F67536"/>
    <w:rsid w:val="00F677EC"/>
    <w:rsid w:val="00F70040"/>
    <w:rsid w:val="00F70207"/>
    <w:rsid w:val="00F71F41"/>
    <w:rsid w:val="00F722D0"/>
    <w:rsid w:val="00F72FB8"/>
    <w:rsid w:val="00F74EE8"/>
    <w:rsid w:val="00F7559D"/>
    <w:rsid w:val="00F75928"/>
    <w:rsid w:val="00F760E4"/>
    <w:rsid w:val="00F76341"/>
    <w:rsid w:val="00F76E36"/>
    <w:rsid w:val="00F7753D"/>
    <w:rsid w:val="00F80C77"/>
    <w:rsid w:val="00F812A4"/>
    <w:rsid w:val="00F815A9"/>
    <w:rsid w:val="00F81613"/>
    <w:rsid w:val="00F83FEE"/>
    <w:rsid w:val="00F86993"/>
    <w:rsid w:val="00F86ECA"/>
    <w:rsid w:val="00F87191"/>
    <w:rsid w:val="00F9099F"/>
    <w:rsid w:val="00F9114B"/>
    <w:rsid w:val="00F92FB6"/>
    <w:rsid w:val="00F937D8"/>
    <w:rsid w:val="00F94A06"/>
    <w:rsid w:val="00F95773"/>
    <w:rsid w:val="00F977D3"/>
    <w:rsid w:val="00F97A9D"/>
    <w:rsid w:val="00F97D0A"/>
    <w:rsid w:val="00FA076F"/>
    <w:rsid w:val="00FA0AB8"/>
    <w:rsid w:val="00FA0F8F"/>
    <w:rsid w:val="00FA17E3"/>
    <w:rsid w:val="00FA1F2D"/>
    <w:rsid w:val="00FA314E"/>
    <w:rsid w:val="00FA3AC6"/>
    <w:rsid w:val="00FA3DD9"/>
    <w:rsid w:val="00FA446A"/>
    <w:rsid w:val="00FA5422"/>
    <w:rsid w:val="00FA5616"/>
    <w:rsid w:val="00FA6B40"/>
    <w:rsid w:val="00FA766C"/>
    <w:rsid w:val="00FB02C8"/>
    <w:rsid w:val="00FB0FA2"/>
    <w:rsid w:val="00FB1E9E"/>
    <w:rsid w:val="00FB1FC4"/>
    <w:rsid w:val="00FB2081"/>
    <w:rsid w:val="00FB2338"/>
    <w:rsid w:val="00FB3541"/>
    <w:rsid w:val="00FB3C3D"/>
    <w:rsid w:val="00FB3E13"/>
    <w:rsid w:val="00FB410F"/>
    <w:rsid w:val="00FB46CC"/>
    <w:rsid w:val="00FB6113"/>
    <w:rsid w:val="00FB6A3A"/>
    <w:rsid w:val="00FB71E5"/>
    <w:rsid w:val="00FB7691"/>
    <w:rsid w:val="00FC110E"/>
    <w:rsid w:val="00FC1F1A"/>
    <w:rsid w:val="00FC2392"/>
    <w:rsid w:val="00FC30E6"/>
    <w:rsid w:val="00FC3811"/>
    <w:rsid w:val="00FC5D33"/>
    <w:rsid w:val="00FC641E"/>
    <w:rsid w:val="00FC7C19"/>
    <w:rsid w:val="00FD0B47"/>
    <w:rsid w:val="00FD0C13"/>
    <w:rsid w:val="00FD15DB"/>
    <w:rsid w:val="00FD2317"/>
    <w:rsid w:val="00FD43C3"/>
    <w:rsid w:val="00FD47C0"/>
    <w:rsid w:val="00FD4B1F"/>
    <w:rsid w:val="00FD57BB"/>
    <w:rsid w:val="00FD59BF"/>
    <w:rsid w:val="00FD6642"/>
    <w:rsid w:val="00FD677A"/>
    <w:rsid w:val="00FD7015"/>
    <w:rsid w:val="00FE118A"/>
    <w:rsid w:val="00FE11EF"/>
    <w:rsid w:val="00FE1307"/>
    <w:rsid w:val="00FE134C"/>
    <w:rsid w:val="00FE2158"/>
    <w:rsid w:val="00FE22C6"/>
    <w:rsid w:val="00FE275B"/>
    <w:rsid w:val="00FE3157"/>
    <w:rsid w:val="00FE36AA"/>
    <w:rsid w:val="00FE3E4D"/>
    <w:rsid w:val="00FE7CDF"/>
    <w:rsid w:val="00FF0E77"/>
    <w:rsid w:val="00FF1B7A"/>
    <w:rsid w:val="00FF1F39"/>
    <w:rsid w:val="00FF5A47"/>
    <w:rsid w:val="00FF6E30"/>
    <w:rsid w:val="00FF76FB"/>
    <w:rsid w:val="00FF7E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987725"/>
  <w15:docId w15:val="{4468669A-E3A1-469B-8D24-1135A5DAB2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iPriority="99" w:unhideWhenUsed="1"/>
    <w:lsdException w:name="caption"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qFormat="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07E59"/>
    <w:rPr>
      <w:rFonts w:eastAsiaTheme="minorHAnsi"/>
    </w:rPr>
  </w:style>
  <w:style w:type="paragraph" w:styleId="Heading1">
    <w:name w:val="heading 1"/>
    <w:basedOn w:val="Normal"/>
    <w:next w:val="Normal"/>
    <w:rsid w:val="00DD7BC5"/>
    <w:pPr>
      <w:keepNext/>
      <w:numPr>
        <w:numId w:val="16"/>
      </w:numPr>
      <w:spacing w:before="240" w:after="60"/>
      <w:outlineLvl w:val="0"/>
    </w:pPr>
    <w:rPr>
      <w:rFonts w:ascii="Arial" w:hAnsi="Arial" w:cs="Arial"/>
      <w:b/>
      <w:bCs/>
      <w:kern w:val="32"/>
      <w:sz w:val="32"/>
      <w:szCs w:val="32"/>
    </w:rPr>
  </w:style>
  <w:style w:type="paragraph" w:styleId="Heading2">
    <w:name w:val="heading 2"/>
    <w:basedOn w:val="Normal"/>
    <w:next w:val="Normal"/>
    <w:rsid w:val="00DD7BC5"/>
    <w:pPr>
      <w:keepNext/>
      <w:numPr>
        <w:ilvl w:val="1"/>
        <w:numId w:val="16"/>
      </w:numPr>
      <w:spacing w:before="240" w:after="60"/>
      <w:outlineLvl w:val="1"/>
    </w:pPr>
    <w:rPr>
      <w:rFonts w:ascii="Arial" w:hAnsi="Arial" w:cs="Arial"/>
      <w:b/>
      <w:bCs/>
      <w:i/>
      <w:iCs/>
      <w:sz w:val="28"/>
      <w:szCs w:val="28"/>
    </w:rPr>
  </w:style>
  <w:style w:type="paragraph" w:styleId="Heading3">
    <w:name w:val="heading 3"/>
    <w:basedOn w:val="Normal"/>
    <w:next w:val="Normal"/>
    <w:rsid w:val="00DD7BC5"/>
    <w:pPr>
      <w:keepNext/>
      <w:numPr>
        <w:ilvl w:val="2"/>
        <w:numId w:val="16"/>
      </w:numPr>
      <w:spacing w:before="240" w:after="60"/>
      <w:outlineLvl w:val="2"/>
    </w:pPr>
    <w:rPr>
      <w:rFonts w:ascii="Arial" w:hAnsi="Arial" w:cs="Arial"/>
      <w:b/>
      <w:bCs/>
      <w:sz w:val="26"/>
      <w:szCs w:val="26"/>
    </w:rPr>
  </w:style>
  <w:style w:type="paragraph" w:styleId="Heading4">
    <w:name w:val="heading 4"/>
    <w:basedOn w:val="Normal"/>
    <w:next w:val="Normal"/>
    <w:rsid w:val="00DD7BC5"/>
    <w:pPr>
      <w:keepNext/>
      <w:numPr>
        <w:ilvl w:val="3"/>
        <w:numId w:val="16"/>
      </w:numPr>
      <w:spacing w:before="240" w:after="60"/>
      <w:outlineLvl w:val="3"/>
    </w:pPr>
    <w:rPr>
      <w:b/>
      <w:bCs/>
      <w:sz w:val="28"/>
      <w:szCs w:val="28"/>
    </w:rPr>
  </w:style>
  <w:style w:type="paragraph" w:styleId="Heading5">
    <w:name w:val="heading 5"/>
    <w:basedOn w:val="Normal"/>
    <w:next w:val="Normal"/>
    <w:rsid w:val="00DD7BC5"/>
    <w:pPr>
      <w:numPr>
        <w:ilvl w:val="4"/>
        <w:numId w:val="16"/>
      </w:numPr>
      <w:spacing w:before="240" w:after="60"/>
      <w:outlineLvl w:val="4"/>
    </w:pPr>
    <w:rPr>
      <w:b/>
      <w:bCs/>
      <w:i/>
      <w:iCs/>
      <w:sz w:val="26"/>
      <w:szCs w:val="26"/>
    </w:rPr>
  </w:style>
  <w:style w:type="paragraph" w:styleId="Heading6">
    <w:name w:val="heading 6"/>
    <w:basedOn w:val="Normal"/>
    <w:next w:val="Normal"/>
    <w:rsid w:val="00DD7BC5"/>
    <w:pPr>
      <w:numPr>
        <w:ilvl w:val="5"/>
        <w:numId w:val="16"/>
      </w:numPr>
      <w:spacing w:before="240" w:after="60"/>
      <w:outlineLvl w:val="5"/>
    </w:pPr>
    <w:rPr>
      <w:b/>
      <w:bCs/>
    </w:rPr>
  </w:style>
  <w:style w:type="paragraph" w:styleId="Heading7">
    <w:name w:val="heading 7"/>
    <w:basedOn w:val="Normal"/>
    <w:next w:val="Normal"/>
    <w:rsid w:val="00DD7BC5"/>
    <w:pPr>
      <w:numPr>
        <w:ilvl w:val="6"/>
        <w:numId w:val="16"/>
      </w:numPr>
      <w:spacing w:before="240" w:after="60"/>
      <w:outlineLvl w:val="6"/>
    </w:pPr>
    <w:rPr>
      <w:sz w:val="24"/>
      <w:szCs w:val="24"/>
    </w:rPr>
  </w:style>
  <w:style w:type="paragraph" w:styleId="Heading8">
    <w:name w:val="heading 8"/>
    <w:basedOn w:val="Normal"/>
    <w:next w:val="Normal"/>
    <w:rsid w:val="00DD7BC5"/>
    <w:pPr>
      <w:numPr>
        <w:ilvl w:val="7"/>
        <w:numId w:val="16"/>
      </w:numPr>
      <w:spacing w:before="240" w:after="60"/>
      <w:outlineLvl w:val="7"/>
    </w:pPr>
    <w:rPr>
      <w:i/>
      <w:iCs/>
      <w:sz w:val="24"/>
      <w:szCs w:val="24"/>
    </w:rPr>
  </w:style>
  <w:style w:type="paragraph" w:styleId="Heading9">
    <w:name w:val="heading 9"/>
    <w:basedOn w:val="Normal"/>
    <w:next w:val="Normal"/>
    <w:rsid w:val="00DD7BC5"/>
    <w:pPr>
      <w:numPr>
        <w:ilvl w:val="8"/>
        <w:numId w:val="16"/>
      </w:numPr>
      <w:spacing w:before="240" w:after="60"/>
      <w:outlineLvl w:val="8"/>
    </w:pPr>
    <w:rPr>
      <w:rFonts w:ascii="Arial" w:hAnsi="Arial" w:cs="Arial"/>
    </w:rPr>
  </w:style>
  <w:style w:type="character" w:default="1" w:styleId="DefaultParagraphFont">
    <w:name w:val="Default Paragraph Font"/>
    <w:uiPriority w:val="1"/>
    <w:unhideWhenUsed/>
    <w:rsid w:val="00407E5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07E59"/>
  </w:style>
  <w:style w:type="character" w:styleId="Emphasis">
    <w:name w:val="Emphasis"/>
    <w:rsid w:val="00DD7BC5"/>
    <w:rPr>
      <w:i/>
      <w:iCs/>
    </w:rPr>
  </w:style>
  <w:style w:type="character" w:styleId="FollowedHyperlink">
    <w:name w:val="FollowedHyperlink"/>
    <w:semiHidden/>
    <w:rsid w:val="00DD7BC5"/>
    <w:rPr>
      <w:color w:val="800080"/>
      <w:u w:val="single"/>
    </w:rPr>
  </w:style>
  <w:style w:type="character" w:styleId="HTMLAcronym">
    <w:name w:val="HTML Acronym"/>
    <w:basedOn w:val="DefaultParagraphFont"/>
    <w:semiHidden/>
    <w:rsid w:val="00DD7BC5"/>
  </w:style>
  <w:style w:type="character" w:styleId="HTMLCite">
    <w:name w:val="HTML Cite"/>
    <w:semiHidden/>
    <w:rsid w:val="00DD7BC5"/>
    <w:rPr>
      <w:i/>
      <w:iCs/>
    </w:rPr>
  </w:style>
  <w:style w:type="character" w:styleId="HTMLCode">
    <w:name w:val="HTML Code"/>
    <w:uiPriority w:val="99"/>
    <w:semiHidden/>
    <w:rsid w:val="00DD7BC5"/>
    <w:rPr>
      <w:rFonts w:ascii="Courier New" w:hAnsi="Courier New" w:cs="Courier New"/>
      <w:sz w:val="20"/>
      <w:szCs w:val="20"/>
    </w:rPr>
  </w:style>
  <w:style w:type="character" w:styleId="HTMLDefinition">
    <w:name w:val="HTML Definition"/>
    <w:semiHidden/>
    <w:rsid w:val="00DD7BC5"/>
    <w:rPr>
      <w:i/>
      <w:iCs/>
    </w:rPr>
  </w:style>
  <w:style w:type="character" w:styleId="HTMLKeyboard">
    <w:name w:val="HTML Keyboard"/>
    <w:semiHidden/>
    <w:rsid w:val="00DD7BC5"/>
    <w:rPr>
      <w:rFonts w:ascii="Courier New" w:hAnsi="Courier New" w:cs="Courier New"/>
      <w:sz w:val="20"/>
      <w:szCs w:val="20"/>
    </w:rPr>
  </w:style>
  <w:style w:type="character" w:styleId="HTMLSample">
    <w:name w:val="HTML Sample"/>
    <w:semiHidden/>
    <w:rsid w:val="00DD7BC5"/>
    <w:rPr>
      <w:rFonts w:ascii="Courier New" w:hAnsi="Courier New" w:cs="Courier New"/>
    </w:rPr>
  </w:style>
  <w:style w:type="character" w:styleId="HTMLTypewriter">
    <w:name w:val="HTML Typewriter"/>
    <w:semiHidden/>
    <w:rsid w:val="00DD7BC5"/>
    <w:rPr>
      <w:rFonts w:ascii="Courier New" w:hAnsi="Courier New" w:cs="Courier New"/>
      <w:sz w:val="20"/>
      <w:szCs w:val="20"/>
    </w:rPr>
  </w:style>
  <w:style w:type="character" w:styleId="HTMLVariable">
    <w:name w:val="HTML Variable"/>
    <w:semiHidden/>
    <w:rsid w:val="00DD7BC5"/>
    <w:rPr>
      <w:i/>
      <w:iCs/>
    </w:rPr>
  </w:style>
  <w:style w:type="character" w:customStyle="1" w:styleId="InternetLink">
    <w:name w:val="Internet Link"/>
    <w:basedOn w:val="DefaultParagraphFont"/>
    <w:uiPriority w:val="99"/>
    <w:rsid w:val="00632FD2"/>
    <w:rPr>
      <w:color w:val="0000FF"/>
      <w:u w:val="single"/>
    </w:rPr>
  </w:style>
  <w:style w:type="character" w:styleId="LineNumber">
    <w:name w:val="line number"/>
    <w:basedOn w:val="DefaultParagraphFont"/>
    <w:semiHidden/>
    <w:rsid w:val="00DD7BC5"/>
  </w:style>
  <w:style w:type="character" w:styleId="PageNumber">
    <w:name w:val="page number"/>
    <w:basedOn w:val="DefaultParagraphFont"/>
    <w:semiHidden/>
    <w:rsid w:val="00DD7BC5"/>
  </w:style>
  <w:style w:type="character" w:styleId="Strong">
    <w:name w:val="Strong"/>
    <w:uiPriority w:val="22"/>
    <w:qFormat/>
    <w:rsid w:val="00DD7BC5"/>
    <w:rPr>
      <w:b/>
      <w:bCs/>
    </w:rPr>
  </w:style>
  <w:style w:type="character" w:customStyle="1" w:styleId="EmphasisBold">
    <w:name w:val="EmphasisBold"/>
    <w:rsid w:val="00DD7BC5"/>
    <w:rPr>
      <w:b/>
      <w:color w:val="0000FF"/>
    </w:rPr>
  </w:style>
  <w:style w:type="character" w:customStyle="1" w:styleId="EmphasisItalic">
    <w:name w:val="EmphasisItalic"/>
    <w:qFormat/>
    <w:rsid w:val="00DD7BC5"/>
    <w:rPr>
      <w:i/>
      <w:color w:val="0000FF"/>
    </w:rPr>
  </w:style>
  <w:style w:type="character" w:customStyle="1" w:styleId="EmphasisBoldItal">
    <w:name w:val="EmphasisBoldItal"/>
    <w:rsid w:val="00DD7BC5"/>
    <w:rPr>
      <w:b/>
      <w:i/>
      <w:color w:val="0000FF"/>
    </w:rPr>
  </w:style>
  <w:style w:type="character" w:customStyle="1" w:styleId="EmphasisRevItal">
    <w:name w:val="EmphasisRevItal"/>
    <w:rsid w:val="00DD7BC5"/>
    <w:rPr>
      <w:color w:val="0000FF"/>
    </w:rPr>
  </w:style>
  <w:style w:type="character" w:customStyle="1" w:styleId="Keycap">
    <w:name w:val="Keycap"/>
    <w:rsid w:val="00DD7BC5"/>
    <w:rPr>
      <w:smallCaps/>
      <w:color w:val="0000FF"/>
    </w:rPr>
  </w:style>
  <w:style w:type="character" w:customStyle="1" w:styleId="Literal">
    <w:name w:val="Literal"/>
    <w:qFormat/>
    <w:rsid w:val="00DD7BC5"/>
    <w:rPr>
      <w:rFonts w:ascii="Courier" w:hAnsi="Courier"/>
      <w:color w:val="0000FF"/>
      <w:sz w:val="20"/>
    </w:rPr>
  </w:style>
  <w:style w:type="character" w:customStyle="1" w:styleId="LiteralBold">
    <w:name w:val="LiteralBold"/>
    <w:qFormat/>
    <w:rsid w:val="00DD7BC5"/>
    <w:rPr>
      <w:rFonts w:ascii="Courier" w:hAnsi="Courier"/>
      <w:b/>
      <w:color w:val="0000FF"/>
      <w:sz w:val="20"/>
    </w:rPr>
  </w:style>
  <w:style w:type="character" w:customStyle="1" w:styleId="LiteralItal">
    <w:name w:val="LiteralItal"/>
    <w:rsid w:val="00DD7BC5"/>
    <w:rPr>
      <w:rFonts w:ascii="Courier" w:hAnsi="Courier"/>
      <w:i/>
      <w:color w:val="0000FF"/>
      <w:sz w:val="20"/>
    </w:rPr>
  </w:style>
  <w:style w:type="character" w:customStyle="1" w:styleId="LiteralBoldItal">
    <w:name w:val="LiteralBoldItal"/>
    <w:rsid w:val="00DD7BC5"/>
    <w:rPr>
      <w:rFonts w:ascii="Courier" w:hAnsi="Courier"/>
      <w:b/>
      <w:i/>
      <w:color w:val="0000FF"/>
      <w:sz w:val="20"/>
    </w:rPr>
  </w:style>
  <w:style w:type="character" w:customStyle="1" w:styleId="MenuArrow">
    <w:name w:val="MenuArrow"/>
    <w:rsid w:val="00DD7BC5"/>
    <w:rPr>
      <w:rFonts w:ascii="Webdings" w:hAnsi="Webdings"/>
      <w:color w:val="0000FF"/>
    </w:rPr>
  </w:style>
  <w:style w:type="character" w:customStyle="1" w:styleId="EmphasisItalicBox">
    <w:name w:val="EmphasisItalicBox"/>
    <w:rsid w:val="00DD7BC5"/>
    <w:rPr>
      <w:i/>
      <w:color w:val="CC99FF"/>
    </w:rPr>
  </w:style>
  <w:style w:type="character" w:customStyle="1" w:styleId="Wingdings">
    <w:name w:val="Wingdings"/>
    <w:qFormat/>
    <w:rsid w:val="00DD7BC5"/>
    <w:rPr>
      <w:rFonts w:ascii="Wingdings 2" w:hAnsi="Wingdings 2"/>
      <w:color w:val="0000FF"/>
      <w:sz w:val="24"/>
    </w:rPr>
  </w:style>
  <w:style w:type="character" w:customStyle="1" w:styleId="EmphasisRevCaption">
    <w:name w:val="EmphasisRevCaption"/>
    <w:rsid w:val="00DD7BC5"/>
    <w:rPr>
      <w:i/>
      <w:color w:val="CC99FF"/>
    </w:rPr>
  </w:style>
  <w:style w:type="character" w:customStyle="1" w:styleId="LiteralBox">
    <w:name w:val="LiteralBox"/>
    <w:rsid w:val="00DD7BC5"/>
    <w:rPr>
      <w:rFonts w:ascii="Courier" w:hAnsi="Courier"/>
      <w:color w:val="CC99FF"/>
      <w:sz w:val="20"/>
    </w:rPr>
  </w:style>
  <w:style w:type="character" w:customStyle="1" w:styleId="LiteralFootnote">
    <w:name w:val="LiteralFootnote"/>
    <w:basedOn w:val="LiteralBox"/>
    <w:rsid w:val="00DD7BC5"/>
    <w:rPr>
      <w:rFonts w:ascii="Courier" w:hAnsi="Courier"/>
      <w:color w:val="CC99FF"/>
      <w:sz w:val="20"/>
    </w:rPr>
  </w:style>
  <w:style w:type="character" w:customStyle="1" w:styleId="Literal1st">
    <w:name w:val="Literal1st"/>
    <w:basedOn w:val="LiteralBox"/>
    <w:rsid w:val="00DD7BC5"/>
    <w:rPr>
      <w:rFonts w:ascii="Courier" w:hAnsi="Courier"/>
      <w:color w:val="CC99FF"/>
      <w:sz w:val="20"/>
    </w:rPr>
  </w:style>
  <w:style w:type="character" w:customStyle="1" w:styleId="LiteralCaption">
    <w:name w:val="LiteralCaption"/>
    <w:rsid w:val="00DD7BC5"/>
    <w:rPr>
      <w:rFonts w:ascii="Courier" w:hAnsi="Courier"/>
      <w:i/>
      <w:color w:val="CC99FF"/>
      <w:sz w:val="20"/>
    </w:rPr>
  </w:style>
  <w:style w:type="character" w:customStyle="1" w:styleId="WingdingsSmall">
    <w:name w:val="Wingdings Small"/>
    <w:rsid w:val="00DD7BC5"/>
    <w:rPr>
      <w:rFonts w:ascii="Wingdings 2" w:hAnsi="Wingdings 2"/>
      <w:color w:val="99CCFF"/>
      <w:sz w:val="20"/>
    </w:rPr>
  </w:style>
  <w:style w:type="character" w:customStyle="1" w:styleId="EmphasisItalicFoot">
    <w:name w:val="EmphasisItalicFoot"/>
    <w:rsid w:val="00DD7BC5"/>
    <w:rPr>
      <w:i/>
      <w:color w:val="99CCFF"/>
      <w:sz w:val="16"/>
      <w:szCs w:val="16"/>
    </w:rPr>
  </w:style>
  <w:style w:type="character" w:customStyle="1" w:styleId="Italic">
    <w:name w:val="Italic"/>
    <w:rsid w:val="00DD7BC5"/>
    <w:rPr>
      <w:i/>
      <w:color w:val="000000"/>
    </w:rPr>
  </w:style>
  <w:style w:type="character" w:customStyle="1" w:styleId="EmphasisNote">
    <w:name w:val="EmphasisNote"/>
    <w:rsid w:val="00DD7BC5"/>
    <w:rPr>
      <w:color w:val="3366FF"/>
    </w:rPr>
  </w:style>
  <w:style w:type="character" w:customStyle="1" w:styleId="EmphasisBoldBox">
    <w:name w:val="EmphasisBoldBox"/>
    <w:rsid w:val="00DD7BC5"/>
    <w:rPr>
      <w:b/>
      <w:color w:val="3366FF"/>
    </w:rPr>
  </w:style>
  <w:style w:type="character" w:customStyle="1" w:styleId="ChapterStartChar">
    <w:name w:val="ChapterStart Char"/>
    <w:basedOn w:val="DefaultParagraphFont"/>
    <w:link w:val="ChapterStart"/>
    <w:qFormat/>
    <w:rsid w:val="000A072F"/>
    <w:rPr>
      <w:b/>
      <w:sz w:val="24"/>
    </w:rPr>
  </w:style>
  <w:style w:type="character" w:customStyle="1" w:styleId="ChapNumChar">
    <w:name w:val="Chap_Num Char"/>
    <w:basedOn w:val="ChapterStartChar"/>
    <w:link w:val="ChapNum"/>
    <w:qFormat/>
    <w:rsid w:val="000A072F"/>
    <w:rPr>
      <w:b/>
      <w:sz w:val="24"/>
    </w:rPr>
  </w:style>
  <w:style w:type="character" w:customStyle="1" w:styleId="Style1Char">
    <w:name w:val="Style1 Char"/>
    <w:basedOn w:val="ChapterStartChar"/>
    <w:link w:val="Style1"/>
    <w:qFormat/>
    <w:rsid w:val="000A072F"/>
    <w:rPr>
      <w:b/>
      <w:sz w:val="24"/>
    </w:rPr>
  </w:style>
  <w:style w:type="character" w:customStyle="1" w:styleId="ChapterTitleChar">
    <w:name w:val="ChapterTitle Char"/>
    <w:basedOn w:val="DefaultParagraphFont"/>
    <w:link w:val="ChapterTitle"/>
    <w:qFormat/>
    <w:rsid w:val="000A072F"/>
    <w:rPr>
      <w:b/>
      <w:sz w:val="24"/>
    </w:rPr>
  </w:style>
  <w:style w:type="character" w:customStyle="1" w:styleId="ChapnameChar">
    <w:name w:val="Chap_name Char"/>
    <w:basedOn w:val="ChapterTitleChar"/>
    <w:link w:val="Chapname"/>
    <w:qFormat/>
    <w:rsid w:val="000A072F"/>
    <w:rPr>
      <w:b/>
      <w:caps/>
      <w:sz w:val="24"/>
    </w:rPr>
  </w:style>
  <w:style w:type="character" w:customStyle="1" w:styleId="BalloonTextChar">
    <w:name w:val="Balloon Text Char"/>
    <w:basedOn w:val="DefaultParagraphFont"/>
    <w:link w:val="BalloonText"/>
    <w:uiPriority w:val="99"/>
    <w:semiHidden/>
    <w:qFormat/>
    <w:rsid w:val="000A072F"/>
    <w:rPr>
      <w:rFonts w:ascii="Segoe UI" w:hAnsi="Segoe UI" w:cs="Segoe UI"/>
      <w:sz w:val="18"/>
      <w:szCs w:val="18"/>
    </w:rPr>
  </w:style>
  <w:style w:type="character" w:customStyle="1" w:styleId="HeadAChar">
    <w:name w:val="HeadA Char"/>
    <w:basedOn w:val="DefaultParagraphFont"/>
    <w:link w:val="HeadA"/>
    <w:qFormat/>
    <w:rsid w:val="0032674D"/>
    <w:rPr>
      <w:rFonts w:ascii="Arial" w:eastAsia="Wingdings" w:hAnsi="Arial"/>
      <w:b/>
      <w:sz w:val="24"/>
    </w:rPr>
  </w:style>
  <w:style w:type="character" w:customStyle="1" w:styleId="HeaderFirstChar">
    <w:name w:val="Header_First Char"/>
    <w:basedOn w:val="HeadAChar"/>
    <w:link w:val="HeaderFirst"/>
    <w:qFormat/>
    <w:rsid w:val="000A072F"/>
    <w:rPr>
      <w:rFonts w:ascii="Arial" w:eastAsia="Wingdings" w:hAnsi="Arial"/>
      <w:b/>
      <w:sz w:val="24"/>
    </w:rPr>
  </w:style>
  <w:style w:type="character" w:customStyle="1" w:styleId="Para1stAfterHeaderChar">
    <w:name w:val="Para_1st_After_Header Char"/>
    <w:basedOn w:val="DefaultParagraphFont"/>
    <w:link w:val="Para1stAfterHeader"/>
    <w:qFormat/>
    <w:rsid w:val="000A072F"/>
  </w:style>
  <w:style w:type="character" w:customStyle="1" w:styleId="ParaBodyChar">
    <w:name w:val="Para_Body Char"/>
    <w:basedOn w:val="Para1stAfterHeaderChar"/>
    <w:link w:val="ParaBody"/>
    <w:qFormat/>
    <w:rsid w:val="000A072F"/>
  </w:style>
  <w:style w:type="character" w:customStyle="1" w:styleId="BoxHeaderChar">
    <w:name w:val="BoxHeader Char"/>
    <w:basedOn w:val="ParaBodyChar"/>
    <w:link w:val="BoxHeader"/>
    <w:qFormat/>
    <w:rsid w:val="000A072F"/>
    <w:rPr>
      <w:rFonts w:ascii="Lucida Sans" w:hAnsi="Lucida Sans"/>
      <w:sz w:val="24"/>
      <w:szCs w:val="24"/>
      <w:shd w:val="clear" w:color="auto" w:fill="E7E6E6"/>
    </w:rPr>
  </w:style>
  <w:style w:type="character" w:customStyle="1" w:styleId="BoxNormalChar">
    <w:name w:val="BoxNormal Char"/>
    <w:basedOn w:val="BoxHeaderChar"/>
    <w:link w:val="BoxNormal"/>
    <w:qFormat/>
    <w:rsid w:val="000A072F"/>
    <w:rPr>
      <w:rFonts w:ascii="Lucida Sans" w:hAnsi="Lucida Sans"/>
      <w:sz w:val="16"/>
      <w:szCs w:val="21"/>
      <w:shd w:val="clear" w:color="auto" w:fill="D9D9D9"/>
    </w:rPr>
  </w:style>
  <w:style w:type="character" w:customStyle="1" w:styleId="ciphertextChar">
    <w:name w:val="ciphertext Char"/>
    <w:basedOn w:val="BoxNormalChar"/>
    <w:qFormat/>
    <w:rsid w:val="000A072F"/>
    <w:rPr>
      <w:rFonts w:ascii="Lucida Sans Typewriter" w:hAnsi="Lucida Sans Typewriter"/>
      <w:sz w:val="16"/>
      <w:szCs w:val="21"/>
      <w:shd w:val="clear" w:color="auto" w:fill="D9D9D9"/>
    </w:rPr>
  </w:style>
  <w:style w:type="character" w:customStyle="1" w:styleId="PseudocodeChar">
    <w:name w:val="Pseudocode Char"/>
    <w:basedOn w:val="HeaderFirstChar"/>
    <w:link w:val="Pseudocode"/>
    <w:qFormat/>
    <w:rsid w:val="000A072F"/>
    <w:rPr>
      <w:rFonts w:ascii="Consolas" w:eastAsia="Wingdings" w:hAnsi="Consolas"/>
      <w:b w:val="0"/>
      <w:sz w:val="24"/>
    </w:rPr>
  </w:style>
  <w:style w:type="character" w:customStyle="1" w:styleId="Header2Char">
    <w:name w:val="Header 2 Char"/>
    <w:basedOn w:val="ParaBodyChar"/>
    <w:link w:val="Header2"/>
    <w:qFormat/>
    <w:rsid w:val="000A072F"/>
    <w:rPr>
      <w:rFonts w:ascii="Lucida Sans" w:hAnsi="Lucida Sans"/>
      <w:b/>
      <w:i/>
      <w:sz w:val="24"/>
      <w:szCs w:val="24"/>
    </w:rPr>
  </w:style>
  <w:style w:type="character" w:customStyle="1" w:styleId="BodyChar">
    <w:name w:val="Body Char"/>
    <w:basedOn w:val="DefaultParagraphFont"/>
    <w:link w:val="Body"/>
    <w:qFormat/>
    <w:rsid w:val="00613C9B"/>
    <w:rPr>
      <w:sz w:val="24"/>
    </w:rPr>
  </w:style>
  <w:style w:type="character" w:customStyle="1" w:styleId="HeaderthirdChar">
    <w:name w:val="Header_third Char"/>
    <w:basedOn w:val="BodyChar"/>
    <w:link w:val="Headerthird"/>
    <w:qFormat/>
    <w:rsid w:val="000A072F"/>
    <w:rPr>
      <w:rFonts w:ascii="Lucida Sans" w:hAnsi="Lucida Sans"/>
      <w:b/>
      <w:i/>
      <w:sz w:val="24"/>
    </w:rPr>
  </w:style>
  <w:style w:type="character" w:customStyle="1" w:styleId="pre">
    <w:name w:val="pre"/>
    <w:basedOn w:val="DefaultParagraphFont"/>
    <w:qFormat/>
    <w:rsid w:val="000A072F"/>
  </w:style>
  <w:style w:type="character" w:customStyle="1" w:styleId="tgc">
    <w:name w:val="_tgc"/>
    <w:basedOn w:val="DefaultParagraphFont"/>
    <w:qFormat/>
    <w:rsid w:val="000A072F"/>
  </w:style>
  <w:style w:type="character" w:customStyle="1" w:styleId="FooterChar">
    <w:name w:val="Footer Char"/>
    <w:basedOn w:val="DefaultParagraphFont"/>
    <w:link w:val="Footer"/>
    <w:qFormat/>
    <w:rsid w:val="00053707"/>
  </w:style>
  <w:style w:type="character" w:customStyle="1" w:styleId="HTMLPreformattedChar">
    <w:name w:val="HTML Preformatted Char"/>
    <w:basedOn w:val="DefaultParagraphFont"/>
    <w:link w:val="HTMLPreformatted"/>
    <w:semiHidden/>
    <w:qFormat/>
    <w:rsid w:val="007452B2"/>
    <w:rPr>
      <w:rFonts w:ascii="Courier New" w:hAnsi="Courier New" w:cs="Courier New"/>
    </w:rPr>
  </w:style>
  <w:style w:type="character" w:customStyle="1" w:styleId="pln">
    <w:name w:val="pln"/>
    <w:basedOn w:val="DefaultParagraphFont"/>
    <w:qFormat/>
    <w:rsid w:val="007452B2"/>
  </w:style>
  <w:style w:type="character" w:customStyle="1" w:styleId="pun">
    <w:name w:val="pun"/>
    <w:basedOn w:val="DefaultParagraphFont"/>
    <w:qFormat/>
    <w:rsid w:val="007452B2"/>
  </w:style>
  <w:style w:type="character" w:customStyle="1" w:styleId="str">
    <w:name w:val="str"/>
    <w:basedOn w:val="DefaultParagraphFont"/>
    <w:qFormat/>
    <w:rsid w:val="007452B2"/>
  </w:style>
  <w:style w:type="character" w:customStyle="1" w:styleId="lit">
    <w:name w:val="lit"/>
    <w:basedOn w:val="DefaultParagraphFont"/>
    <w:qFormat/>
    <w:rsid w:val="007452B2"/>
  </w:style>
  <w:style w:type="character" w:customStyle="1" w:styleId="pg-14fc1">
    <w:name w:val="pg-14fc1"/>
    <w:basedOn w:val="DefaultParagraphFont"/>
    <w:qFormat/>
    <w:rsid w:val="00B57A5D"/>
  </w:style>
  <w:style w:type="character" w:styleId="PlaceholderText">
    <w:name w:val="Placeholder Text"/>
    <w:basedOn w:val="DefaultParagraphFont"/>
    <w:uiPriority w:val="99"/>
    <w:semiHidden/>
    <w:qFormat/>
    <w:rsid w:val="000E364E"/>
    <w:rPr>
      <w:color w:val="808080"/>
    </w:rPr>
  </w:style>
  <w:style w:type="character" w:customStyle="1" w:styleId="Mention1">
    <w:name w:val="Mention1"/>
    <w:basedOn w:val="DefaultParagraphFont"/>
    <w:uiPriority w:val="99"/>
    <w:semiHidden/>
    <w:unhideWhenUsed/>
    <w:qFormat/>
    <w:rsid w:val="009D0B6C"/>
    <w:rPr>
      <w:color w:val="2B579A"/>
      <w:shd w:val="clear" w:color="auto" w:fill="E6E6E6"/>
    </w:rPr>
  </w:style>
  <w:style w:type="character" w:customStyle="1" w:styleId="UnresolvedMention1">
    <w:name w:val="Unresolved Mention1"/>
    <w:basedOn w:val="DefaultParagraphFont"/>
    <w:uiPriority w:val="99"/>
    <w:semiHidden/>
    <w:unhideWhenUsed/>
    <w:qFormat/>
    <w:rsid w:val="00E3130C"/>
    <w:rPr>
      <w:color w:val="808080"/>
      <w:shd w:val="clear" w:color="auto" w:fill="E6E6E6"/>
    </w:rPr>
  </w:style>
  <w:style w:type="character" w:styleId="CommentReference">
    <w:name w:val="annotation reference"/>
    <w:basedOn w:val="DefaultParagraphFont"/>
    <w:uiPriority w:val="99"/>
    <w:semiHidden/>
    <w:unhideWhenUsed/>
    <w:qFormat/>
    <w:rsid w:val="00255A0F"/>
    <w:rPr>
      <w:sz w:val="16"/>
      <w:szCs w:val="16"/>
    </w:rPr>
  </w:style>
  <w:style w:type="character" w:customStyle="1" w:styleId="CommentTextChar">
    <w:name w:val="Comment Text Char"/>
    <w:basedOn w:val="DefaultParagraphFont"/>
    <w:link w:val="CommentText"/>
    <w:uiPriority w:val="99"/>
    <w:semiHidden/>
    <w:qFormat/>
    <w:rsid w:val="00255A0F"/>
  </w:style>
  <w:style w:type="character" w:customStyle="1" w:styleId="CommentSubjectChar">
    <w:name w:val="Comment Subject Char"/>
    <w:basedOn w:val="CommentTextChar"/>
    <w:link w:val="CommentSubject"/>
    <w:uiPriority w:val="99"/>
    <w:semiHidden/>
    <w:qFormat/>
    <w:rsid w:val="00255A0F"/>
    <w:rPr>
      <w:b/>
      <w:bCs/>
    </w:rPr>
  </w:style>
  <w:style w:type="character" w:customStyle="1" w:styleId="ListLabel1">
    <w:name w:val="ListLabel 1"/>
    <w:qFormat/>
    <w:rsid w:val="00FB3541"/>
    <w:rPr>
      <w:rFonts w:cs="Courier New"/>
    </w:rPr>
  </w:style>
  <w:style w:type="character" w:customStyle="1" w:styleId="ListLabel2">
    <w:name w:val="ListLabel 2"/>
    <w:qFormat/>
    <w:rsid w:val="00FB3541"/>
    <w:rPr>
      <w:rFonts w:cs="Courier New"/>
    </w:rPr>
  </w:style>
  <w:style w:type="character" w:customStyle="1" w:styleId="ListLabel3">
    <w:name w:val="ListLabel 3"/>
    <w:qFormat/>
    <w:rsid w:val="00FB3541"/>
    <w:rPr>
      <w:rFonts w:cs="Courier New"/>
    </w:rPr>
  </w:style>
  <w:style w:type="character" w:customStyle="1" w:styleId="ListLabel4">
    <w:name w:val="ListLabel 4"/>
    <w:qFormat/>
    <w:rsid w:val="00FB3541"/>
    <w:rPr>
      <w:rFonts w:eastAsia="Times New Roman" w:cs="Times New Roman"/>
    </w:rPr>
  </w:style>
  <w:style w:type="character" w:customStyle="1" w:styleId="ListLabel5">
    <w:name w:val="ListLabel 5"/>
    <w:qFormat/>
    <w:rsid w:val="00FB3541"/>
    <w:rPr>
      <w:rFonts w:cs="Courier New"/>
    </w:rPr>
  </w:style>
  <w:style w:type="character" w:customStyle="1" w:styleId="ListLabel6">
    <w:name w:val="ListLabel 6"/>
    <w:qFormat/>
    <w:rsid w:val="00FB3541"/>
    <w:rPr>
      <w:rFonts w:cs="Courier New"/>
    </w:rPr>
  </w:style>
  <w:style w:type="character" w:customStyle="1" w:styleId="ListLabel7">
    <w:name w:val="ListLabel 7"/>
    <w:qFormat/>
    <w:rsid w:val="00FB3541"/>
    <w:rPr>
      <w:rFonts w:cs="Courier New"/>
    </w:rPr>
  </w:style>
  <w:style w:type="character" w:customStyle="1" w:styleId="ListLabel8">
    <w:name w:val="ListLabel 8"/>
    <w:qFormat/>
    <w:rsid w:val="00FB3541"/>
    <w:rPr>
      <w:sz w:val="20"/>
    </w:rPr>
  </w:style>
  <w:style w:type="character" w:customStyle="1" w:styleId="ListLabel9">
    <w:name w:val="ListLabel 9"/>
    <w:qFormat/>
    <w:rsid w:val="00FB3541"/>
    <w:rPr>
      <w:sz w:val="20"/>
    </w:rPr>
  </w:style>
  <w:style w:type="character" w:customStyle="1" w:styleId="ListLabel10">
    <w:name w:val="ListLabel 10"/>
    <w:qFormat/>
    <w:rsid w:val="00FB3541"/>
    <w:rPr>
      <w:sz w:val="20"/>
    </w:rPr>
  </w:style>
  <w:style w:type="character" w:customStyle="1" w:styleId="ListLabel11">
    <w:name w:val="ListLabel 11"/>
    <w:qFormat/>
    <w:rsid w:val="00FB3541"/>
    <w:rPr>
      <w:sz w:val="20"/>
    </w:rPr>
  </w:style>
  <w:style w:type="character" w:customStyle="1" w:styleId="ListLabel12">
    <w:name w:val="ListLabel 12"/>
    <w:qFormat/>
    <w:rsid w:val="00FB3541"/>
    <w:rPr>
      <w:sz w:val="20"/>
    </w:rPr>
  </w:style>
  <w:style w:type="character" w:customStyle="1" w:styleId="ListLabel13">
    <w:name w:val="ListLabel 13"/>
    <w:qFormat/>
    <w:rsid w:val="00FB3541"/>
    <w:rPr>
      <w:sz w:val="20"/>
    </w:rPr>
  </w:style>
  <w:style w:type="character" w:customStyle="1" w:styleId="ListLabel14">
    <w:name w:val="ListLabel 14"/>
    <w:qFormat/>
    <w:rsid w:val="00FB3541"/>
    <w:rPr>
      <w:sz w:val="20"/>
    </w:rPr>
  </w:style>
  <w:style w:type="character" w:customStyle="1" w:styleId="ListLabel15">
    <w:name w:val="ListLabel 15"/>
    <w:qFormat/>
    <w:rsid w:val="00FB3541"/>
    <w:rPr>
      <w:sz w:val="20"/>
    </w:rPr>
  </w:style>
  <w:style w:type="character" w:customStyle="1" w:styleId="ListLabel16">
    <w:name w:val="ListLabel 16"/>
    <w:qFormat/>
    <w:rsid w:val="00FB3541"/>
    <w:rPr>
      <w:sz w:val="20"/>
    </w:rPr>
  </w:style>
  <w:style w:type="character" w:customStyle="1" w:styleId="ListLabel17">
    <w:name w:val="ListLabel 17"/>
    <w:qFormat/>
    <w:rsid w:val="00FB3541"/>
    <w:rPr>
      <w:rFonts w:cs="Courier New"/>
    </w:rPr>
  </w:style>
  <w:style w:type="character" w:customStyle="1" w:styleId="ListLabel18">
    <w:name w:val="ListLabel 18"/>
    <w:qFormat/>
    <w:rsid w:val="00FB3541"/>
    <w:rPr>
      <w:rFonts w:cs="Courier New"/>
    </w:rPr>
  </w:style>
  <w:style w:type="character" w:customStyle="1" w:styleId="ListLabel19">
    <w:name w:val="ListLabel 19"/>
    <w:qFormat/>
    <w:rsid w:val="00FB3541"/>
    <w:rPr>
      <w:rFonts w:cs="Courier New"/>
    </w:rPr>
  </w:style>
  <w:style w:type="character" w:customStyle="1" w:styleId="ListLabel20">
    <w:name w:val="ListLabel 20"/>
    <w:qFormat/>
    <w:rsid w:val="00FB3541"/>
    <w:rPr>
      <w:rFonts w:cs="Courier New"/>
    </w:rPr>
  </w:style>
  <w:style w:type="character" w:customStyle="1" w:styleId="ListLabel21">
    <w:name w:val="ListLabel 21"/>
    <w:qFormat/>
    <w:rsid w:val="00FB3541"/>
    <w:rPr>
      <w:rFonts w:cs="Courier New"/>
    </w:rPr>
  </w:style>
  <w:style w:type="character" w:customStyle="1" w:styleId="ListLabel22">
    <w:name w:val="ListLabel 22"/>
    <w:qFormat/>
    <w:rsid w:val="00FB3541"/>
    <w:rPr>
      <w:rFonts w:cs="Courier New"/>
    </w:rPr>
  </w:style>
  <w:style w:type="character" w:customStyle="1" w:styleId="ListLabel23">
    <w:name w:val="ListLabel 23"/>
    <w:qFormat/>
    <w:rsid w:val="00FB3541"/>
    <w:rPr>
      <w:rFonts w:cs="Courier New"/>
    </w:rPr>
  </w:style>
  <w:style w:type="character" w:customStyle="1" w:styleId="ListLabel24">
    <w:name w:val="ListLabel 24"/>
    <w:qFormat/>
    <w:rsid w:val="00FB3541"/>
    <w:rPr>
      <w:rFonts w:cs="Courier New"/>
    </w:rPr>
  </w:style>
  <w:style w:type="character" w:customStyle="1" w:styleId="ListLabel25">
    <w:name w:val="ListLabel 25"/>
    <w:qFormat/>
    <w:rsid w:val="00FB3541"/>
    <w:rPr>
      <w:rFonts w:cs="Courier New"/>
    </w:rPr>
  </w:style>
  <w:style w:type="character" w:customStyle="1" w:styleId="ListLabel26">
    <w:name w:val="ListLabel 26"/>
    <w:qFormat/>
    <w:rsid w:val="00FB3541"/>
    <w:rPr>
      <w:rFonts w:cs="Courier New"/>
    </w:rPr>
  </w:style>
  <w:style w:type="character" w:customStyle="1" w:styleId="ListLabel27">
    <w:name w:val="ListLabel 27"/>
    <w:qFormat/>
    <w:rsid w:val="00FB3541"/>
    <w:rPr>
      <w:rFonts w:cs="Courier New"/>
    </w:rPr>
  </w:style>
  <w:style w:type="character" w:customStyle="1" w:styleId="ListLabel28">
    <w:name w:val="ListLabel 28"/>
    <w:qFormat/>
    <w:rsid w:val="00FB3541"/>
    <w:rPr>
      <w:rFonts w:cs="Courier New"/>
    </w:rPr>
  </w:style>
  <w:style w:type="character" w:customStyle="1" w:styleId="ListLabel29">
    <w:name w:val="ListLabel 29"/>
    <w:qFormat/>
    <w:rsid w:val="00FB3541"/>
    <w:rPr>
      <w:rFonts w:cs="Courier New"/>
    </w:rPr>
  </w:style>
  <w:style w:type="character" w:customStyle="1" w:styleId="ListLabel30">
    <w:name w:val="ListLabel 30"/>
    <w:qFormat/>
    <w:rsid w:val="00FB3541"/>
    <w:rPr>
      <w:rFonts w:cs="Courier New"/>
    </w:rPr>
  </w:style>
  <w:style w:type="character" w:customStyle="1" w:styleId="ListLabel31">
    <w:name w:val="ListLabel 31"/>
    <w:qFormat/>
    <w:rsid w:val="00FB3541"/>
    <w:rPr>
      <w:rFonts w:cs="Courier New"/>
    </w:rPr>
  </w:style>
  <w:style w:type="character" w:customStyle="1" w:styleId="ListLabel32">
    <w:name w:val="ListLabel 32"/>
    <w:qFormat/>
    <w:rsid w:val="00FB3541"/>
    <w:rPr>
      <w:rFonts w:eastAsia="Times New Roman" w:cs="Times New Roman"/>
    </w:rPr>
  </w:style>
  <w:style w:type="character" w:customStyle="1" w:styleId="ListLabel33">
    <w:name w:val="ListLabel 33"/>
    <w:qFormat/>
    <w:rsid w:val="00FB3541"/>
    <w:rPr>
      <w:rFonts w:cs="Courier New"/>
    </w:rPr>
  </w:style>
  <w:style w:type="character" w:customStyle="1" w:styleId="ListLabel34">
    <w:name w:val="ListLabel 34"/>
    <w:qFormat/>
    <w:rsid w:val="00FB3541"/>
    <w:rPr>
      <w:rFonts w:cs="Courier New"/>
    </w:rPr>
  </w:style>
  <w:style w:type="character" w:customStyle="1" w:styleId="ListLabel35">
    <w:name w:val="ListLabel 35"/>
    <w:qFormat/>
    <w:rsid w:val="00FB3541"/>
    <w:rPr>
      <w:rFonts w:cs="Courier New"/>
    </w:rPr>
  </w:style>
  <w:style w:type="character" w:customStyle="1" w:styleId="ListLabel36">
    <w:name w:val="ListLabel 36"/>
    <w:qFormat/>
    <w:rsid w:val="00FB3541"/>
    <w:rPr>
      <w:rFonts w:cs="Courier New"/>
    </w:rPr>
  </w:style>
  <w:style w:type="character" w:customStyle="1" w:styleId="ListLabel37">
    <w:name w:val="ListLabel 37"/>
    <w:qFormat/>
    <w:rsid w:val="00FB3541"/>
    <w:rPr>
      <w:rFonts w:cs="Courier New"/>
    </w:rPr>
  </w:style>
  <w:style w:type="character" w:customStyle="1" w:styleId="ListLabel38">
    <w:name w:val="ListLabel 38"/>
    <w:qFormat/>
    <w:rsid w:val="00FB3541"/>
    <w:rPr>
      <w:rFonts w:cs="Courier New"/>
    </w:rPr>
  </w:style>
  <w:style w:type="character" w:customStyle="1" w:styleId="IndexLink">
    <w:name w:val="Index Link"/>
    <w:qFormat/>
    <w:rsid w:val="00FB3541"/>
  </w:style>
  <w:style w:type="paragraph" w:customStyle="1" w:styleId="Heading">
    <w:name w:val="Heading"/>
    <w:basedOn w:val="Normal"/>
    <w:next w:val="BodyText"/>
    <w:qFormat/>
    <w:rsid w:val="00FB3541"/>
    <w:pPr>
      <w:keepNext/>
      <w:spacing w:before="240" w:after="120"/>
    </w:pPr>
    <w:rPr>
      <w:rFonts w:ascii="Liberation Sans" w:eastAsia="Arial Unicode MS" w:hAnsi="Liberation Sans" w:cs="Arial Unicode MS"/>
      <w:sz w:val="28"/>
      <w:szCs w:val="28"/>
    </w:rPr>
  </w:style>
  <w:style w:type="paragraph" w:styleId="BodyText">
    <w:name w:val="Body Text"/>
    <w:basedOn w:val="Normal"/>
    <w:link w:val="BodyTextChar"/>
    <w:semiHidden/>
    <w:rsid w:val="00DD7BC5"/>
    <w:pPr>
      <w:spacing w:after="120"/>
    </w:pPr>
  </w:style>
  <w:style w:type="paragraph" w:styleId="List">
    <w:name w:val="List"/>
    <w:basedOn w:val="Normal"/>
    <w:semiHidden/>
    <w:rsid w:val="00DD7BC5"/>
    <w:pPr>
      <w:ind w:left="360" w:hanging="360"/>
    </w:pPr>
  </w:style>
  <w:style w:type="paragraph" w:styleId="Caption">
    <w:name w:val="caption"/>
    <w:basedOn w:val="Normal"/>
    <w:next w:val="Normal"/>
    <w:autoRedefine/>
    <w:qFormat/>
    <w:rsid w:val="00515273"/>
    <w:pPr>
      <w:spacing w:before="120" w:after="180" w:line="360" w:lineRule="auto"/>
      <w:pPrChange w:id="0" w:author="Lee Vaughan" w:date="2019-11-10T15:28:00Z">
        <w:pPr>
          <w:spacing w:before="120" w:after="180" w:line="360" w:lineRule="auto"/>
        </w:pPr>
      </w:pPrChange>
    </w:pPr>
    <w:rPr>
      <w:rFonts w:ascii="Arial" w:hAnsi="Arial"/>
      <w:bCs/>
      <w:i/>
      <w:rPrChange w:id="0" w:author="Lee Vaughan" w:date="2019-11-10T15:28:00Z">
        <w:rPr>
          <w:rFonts w:ascii="Arial" w:eastAsiaTheme="minorHAnsi" w:hAnsi="Arial"/>
          <w:bCs/>
          <w:i/>
          <w:lang w:val="en-US" w:eastAsia="en-US" w:bidi="ar-SA"/>
        </w:rPr>
      </w:rPrChange>
    </w:rPr>
  </w:style>
  <w:style w:type="paragraph" w:customStyle="1" w:styleId="Index">
    <w:name w:val="Index"/>
    <w:basedOn w:val="Normal"/>
    <w:qFormat/>
    <w:rsid w:val="00FB3541"/>
    <w:pPr>
      <w:suppressLineNumbers/>
    </w:pPr>
  </w:style>
  <w:style w:type="paragraph" w:styleId="BlockText">
    <w:name w:val="Block Text"/>
    <w:basedOn w:val="Normal"/>
    <w:semiHidden/>
    <w:rsid w:val="00DD7BC5"/>
    <w:pPr>
      <w:spacing w:after="120"/>
      <w:ind w:left="1440" w:right="1440"/>
    </w:pPr>
  </w:style>
  <w:style w:type="paragraph" w:styleId="BodyText2">
    <w:name w:val="Body Text 2"/>
    <w:basedOn w:val="Normal"/>
    <w:semiHidden/>
    <w:rsid w:val="00DD7BC5"/>
    <w:pPr>
      <w:spacing w:after="120" w:line="480" w:lineRule="auto"/>
    </w:pPr>
  </w:style>
  <w:style w:type="paragraph" w:styleId="BodyText3">
    <w:name w:val="Body Text 3"/>
    <w:basedOn w:val="Normal"/>
    <w:semiHidden/>
    <w:rsid w:val="00DD7BC5"/>
    <w:pPr>
      <w:spacing w:after="120"/>
    </w:pPr>
    <w:rPr>
      <w:sz w:val="16"/>
      <w:szCs w:val="16"/>
    </w:rPr>
  </w:style>
  <w:style w:type="paragraph" w:styleId="BodyTextIndent">
    <w:name w:val="Body Text Indent"/>
    <w:basedOn w:val="Normal"/>
    <w:semiHidden/>
    <w:rsid w:val="00DD7BC5"/>
    <w:pPr>
      <w:spacing w:after="120"/>
      <w:ind w:left="360"/>
    </w:pPr>
  </w:style>
  <w:style w:type="paragraph" w:styleId="BodyTextFirstIndent2">
    <w:name w:val="Body Text First Indent 2"/>
    <w:basedOn w:val="BodyTextIndent"/>
    <w:semiHidden/>
    <w:rsid w:val="00DD7BC5"/>
    <w:pPr>
      <w:ind w:firstLine="210"/>
    </w:pPr>
  </w:style>
  <w:style w:type="paragraph" w:styleId="BodyTextIndent2">
    <w:name w:val="Body Text Indent 2"/>
    <w:basedOn w:val="Normal"/>
    <w:semiHidden/>
    <w:rsid w:val="00DD7BC5"/>
    <w:pPr>
      <w:spacing w:after="120" w:line="480" w:lineRule="auto"/>
      <w:ind w:left="360"/>
    </w:pPr>
  </w:style>
  <w:style w:type="paragraph" w:styleId="BodyTextIndent3">
    <w:name w:val="Body Text Indent 3"/>
    <w:basedOn w:val="Normal"/>
    <w:semiHidden/>
    <w:rsid w:val="00DD7BC5"/>
    <w:pPr>
      <w:spacing w:after="120"/>
      <w:ind w:left="360"/>
    </w:pPr>
    <w:rPr>
      <w:sz w:val="16"/>
      <w:szCs w:val="16"/>
    </w:rPr>
  </w:style>
  <w:style w:type="paragraph" w:styleId="Closing">
    <w:name w:val="Closing"/>
    <w:basedOn w:val="Normal"/>
    <w:semiHidden/>
    <w:rsid w:val="00DD7BC5"/>
    <w:pPr>
      <w:ind w:left="4320"/>
    </w:pPr>
  </w:style>
  <w:style w:type="paragraph" w:styleId="Date">
    <w:name w:val="Date"/>
    <w:basedOn w:val="Normal"/>
    <w:next w:val="Normal"/>
    <w:semiHidden/>
    <w:rsid w:val="00DD7BC5"/>
  </w:style>
  <w:style w:type="paragraph" w:styleId="E-mailSignature">
    <w:name w:val="E-mail Signature"/>
    <w:basedOn w:val="Normal"/>
    <w:semiHidden/>
    <w:rsid w:val="00DD7BC5"/>
  </w:style>
  <w:style w:type="paragraph" w:styleId="EnvelopeAddress">
    <w:name w:val="envelope address"/>
    <w:basedOn w:val="Normal"/>
    <w:semiHidden/>
    <w:rsid w:val="00DD7BC5"/>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DD7BC5"/>
    <w:rPr>
      <w:rFonts w:ascii="Arial" w:hAnsi="Arial" w:cs="Arial"/>
    </w:rPr>
  </w:style>
  <w:style w:type="paragraph" w:styleId="Footer">
    <w:name w:val="footer"/>
    <w:basedOn w:val="Normal"/>
    <w:link w:val="FooterChar"/>
    <w:rsid w:val="00DD7BC5"/>
    <w:pPr>
      <w:tabs>
        <w:tab w:val="center" w:pos="4320"/>
        <w:tab w:val="right" w:pos="8640"/>
      </w:tabs>
    </w:pPr>
  </w:style>
  <w:style w:type="paragraph" w:styleId="Header">
    <w:name w:val="header"/>
    <w:basedOn w:val="Normal"/>
    <w:semiHidden/>
    <w:rsid w:val="00DD7BC5"/>
    <w:pPr>
      <w:tabs>
        <w:tab w:val="center" w:pos="4320"/>
        <w:tab w:val="right" w:pos="8640"/>
      </w:tabs>
    </w:pPr>
  </w:style>
  <w:style w:type="paragraph" w:styleId="HTMLAddress">
    <w:name w:val="HTML Address"/>
    <w:basedOn w:val="Normal"/>
    <w:semiHidden/>
    <w:rsid w:val="00DD7BC5"/>
    <w:rPr>
      <w:i/>
      <w:iCs/>
    </w:rPr>
  </w:style>
  <w:style w:type="paragraph" w:styleId="HTMLPreformatted">
    <w:name w:val="HTML Preformatted"/>
    <w:basedOn w:val="Normal"/>
    <w:link w:val="HTMLPreformattedChar"/>
    <w:semiHidden/>
    <w:rsid w:val="00DD7BC5"/>
    <w:rPr>
      <w:rFonts w:ascii="Courier New" w:hAnsi="Courier New" w:cs="Courier New"/>
    </w:rPr>
  </w:style>
  <w:style w:type="paragraph" w:styleId="ListBullet3">
    <w:name w:val="List Bullet 3"/>
    <w:basedOn w:val="Normal"/>
    <w:autoRedefine/>
    <w:semiHidden/>
    <w:rsid w:val="00DD7BC5"/>
    <w:pPr>
      <w:numPr>
        <w:numId w:val="6"/>
      </w:numPr>
    </w:pPr>
  </w:style>
  <w:style w:type="paragraph" w:styleId="ListBullet4">
    <w:name w:val="List Bullet 4"/>
    <w:basedOn w:val="Normal"/>
    <w:autoRedefine/>
    <w:semiHidden/>
    <w:rsid w:val="00DD7BC5"/>
    <w:pPr>
      <w:numPr>
        <w:numId w:val="7"/>
      </w:numPr>
    </w:pPr>
  </w:style>
  <w:style w:type="paragraph" w:styleId="ListBullet5">
    <w:name w:val="List Bullet 5"/>
    <w:basedOn w:val="Normal"/>
    <w:autoRedefine/>
    <w:semiHidden/>
    <w:rsid w:val="00DD7BC5"/>
    <w:pPr>
      <w:numPr>
        <w:numId w:val="8"/>
      </w:numPr>
    </w:pPr>
  </w:style>
  <w:style w:type="paragraph" w:styleId="ListNumber">
    <w:name w:val="List Number"/>
    <w:basedOn w:val="Normal"/>
    <w:semiHidden/>
    <w:rsid w:val="00DD7BC5"/>
    <w:pPr>
      <w:numPr>
        <w:numId w:val="9"/>
      </w:numPr>
    </w:pPr>
  </w:style>
  <w:style w:type="paragraph" w:styleId="ListBullet">
    <w:name w:val="List Bullet"/>
    <w:basedOn w:val="Normal"/>
    <w:autoRedefine/>
    <w:semiHidden/>
    <w:rsid w:val="00DD7BC5"/>
    <w:pPr>
      <w:numPr>
        <w:numId w:val="4"/>
      </w:numPr>
    </w:pPr>
  </w:style>
  <w:style w:type="paragraph" w:styleId="ListBullet2">
    <w:name w:val="List Bullet 2"/>
    <w:basedOn w:val="Normal"/>
    <w:autoRedefine/>
    <w:semiHidden/>
    <w:rsid w:val="00DD7BC5"/>
    <w:pPr>
      <w:numPr>
        <w:numId w:val="5"/>
      </w:numPr>
    </w:pPr>
  </w:style>
  <w:style w:type="paragraph" w:styleId="ListContinue">
    <w:name w:val="List Continue"/>
    <w:basedOn w:val="Normal"/>
    <w:semiHidden/>
    <w:rsid w:val="00DD7BC5"/>
    <w:pPr>
      <w:spacing w:after="120"/>
      <w:ind w:left="360"/>
    </w:pPr>
  </w:style>
  <w:style w:type="paragraph" w:styleId="ListContinue2">
    <w:name w:val="List Continue 2"/>
    <w:basedOn w:val="Normal"/>
    <w:semiHidden/>
    <w:rsid w:val="00DD7BC5"/>
    <w:pPr>
      <w:spacing w:after="120"/>
      <w:ind w:left="720"/>
    </w:pPr>
  </w:style>
  <w:style w:type="paragraph" w:styleId="ListContinue3">
    <w:name w:val="List Continue 3"/>
    <w:basedOn w:val="Normal"/>
    <w:semiHidden/>
    <w:rsid w:val="00DD7BC5"/>
    <w:pPr>
      <w:spacing w:after="120"/>
      <w:ind w:left="1080"/>
    </w:pPr>
  </w:style>
  <w:style w:type="paragraph" w:styleId="ListContinue4">
    <w:name w:val="List Continue 4"/>
    <w:basedOn w:val="Normal"/>
    <w:semiHidden/>
    <w:rsid w:val="00DD7BC5"/>
    <w:pPr>
      <w:spacing w:after="120"/>
      <w:ind w:left="1440"/>
    </w:pPr>
  </w:style>
  <w:style w:type="paragraph" w:styleId="ListContinue5">
    <w:name w:val="List Continue 5"/>
    <w:basedOn w:val="Normal"/>
    <w:semiHidden/>
    <w:rsid w:val="00DD7BC5"/>
    <w:pPr>
      <w:spacing w:after="120"/>
      <w:ind w:left="1800"/>
    </w:pPr>
  </w:style>
  <w:style w:type="paragraph" w:styleId="ListNumber2">
    <w:name w:val="List Number 2"/>
    <w:basedOn w:val="Normal"/>
    <w:semiHidden/>
    <w:rsid w:val="00DD7BC5"/>
    <w:pPr>
      <w:numPr>
        <w:numId w:val="10"/>
      </w:numPr>
    </w:pPr>
  </w:style>
  <w:style w:type="paragraph" w:styleId="ListNumber3">
    <w:name w:val="List Number 3"/>
    <w:basedOn w:val="Normal"/>
    <w:semiHidden/>
    <w:rsid w:val="00DD7BC5"/>
    <w:pPr>
      <w:numPr>
        <w:numId w:val="11"/>
      </w:numPr>
    </w:pPr>
  </w:style>
  <w:style w:type="paragraph" w:styleId="ListNumber4">
    <w:name w:val="List Number 4"/>
    <w:basedOn w:val="Normal"/>
    <w:semiHidden/>
    <w:rsid w:val="00DD7BC5"/>
    <w:pPr>
      <w:numPr>
        <w:numId w:val="12"/>
      </w:numPr>
    </w:pPr>
  </w:style>
  <w:style w:type="paragraph" w:styleId="ListNumber5">
    <w:name w:val="List Number 5"/>
    <w:basedOn w:val="Normal"/>
    <w:semiHidden/>
    <w:rsid w:val="00DD7BC5"/>
    <w:pPr>
      <w:numPr>
        <w:numId w:val="13"/>
      </w:numPr>
    </w:pPr>
  </w:style>
  <w:style w:type="paragraph" w:styleId="MessageHeader">
    <w:name w:val="Message Header"/>
    <w:basedOn w:val="Normal"/>
    <w:semiHidden/>
    <w:rsid w:val="00DD7B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Web">
    <w:name w:val="Normal (Web)"/>
    <w:basedOn w:val="Normal"/>
    <w:uiPriority w:val="99"/>
    <w:semiHidden/>
    <w:rsid w:val="00DD7BC5"/>
    <w:rPr>
      <w:sz w:val="24"/>
      <w:szCs w:val="24"/>
    </w:rPr>
  </w:style>
  <w:style w:type="paragraph" w:styleId="NormalIndent">
    <w:name w:val="Normal Indent"/>
    <w:basedOn w:val="Normal"/>
    <w:semiHidden/>
    <w:rsid w:val="00DD7BC5"/>
    <w:pPr>
      <w:ind w:left="720"/>
    </w:pPr>
  </w:style>
  <w:style w:type="paragraph" w:styleId="NoteHeading">
    <w:name w:val="Note Heading"/>
    <w:basedOn w:val="Normal"/>
    <w:next w:val="Normal"/>
    <w:semiHidden/>
    <w:rsid w:val="00DD7BC5"/>
  </w:style>
  <w:style w:type="paragraph" w:styleId="PlainText">
    <w:name w:val="Plain Text"/>
    <w:basedOn w:val="Normal"/>
    <w:semiHidden/>
    <w:rsid w:val="00DD7BC5"/>
    <w:rPr>
      <w:rFonts w:ascii="Courier New" w:hAnsi="Courier New" w:cs="Courier New"/>
    </w:rPr>
  </w:style>
  <w:style w:type="paragraph" w:styleId="Salutation">
    <w:name w:val="Salutation"/>
    <w:basedOn w:val="Normal"/>
    <w:next w:val="Normal"/>
    <w:semiHidden/>
    <w:rsid w:val="00DD7BC5"/>
  </w:style>
  <w:style w:type="paragraph" w:styleId="Signature">
    <w:name w:val="Signature"/>
    <w:basedOn w:val="Normal"/>
    <w:semiHidden/>
    <w:rsid w:val="00DD7BC5"/>
    <w:pPr>
      <w:ind w:left="4320"/>
    </w:pPr>
  </w:style>
  <w:style w:type="paragraph" w:styleId="Subtitle">
    <w:name w:val="Subtitle"/>
    <w:basedOn w:val="Normal"/>
    <w:rsid w:val="00DD7BC5"/>
    <w:pPr>
      <w:spacing w:after="60"/>
      <w:jc w:val="center"/>
      <w:outlineLvl w:val="1"/>
    </w:pPr>
    <w:rPr>
      <w:rFonts w:ascii="Arial" w:hAnsi="Arial" w:cs="Arial"/>
      <w:sz w:val="24"/>
      <w:szCs w:val="24"/>
    </w:rPr>
  </w:style>
  <w:style w:type="paragraph" w:styleId="Title">
    <w:name w:val="Title"/>
    <w:basedOn w:val="Normal"/>
    <w:rsid w:val="00DD7BC5"/>
    <w:pPr>
      <w:spacing w:before="240" w:after="60"/>
      <w:jc w:val="center"/>
      <w:outlineLvl w:val="0"/>
    </w:pPr>
    <w:rPr>
      <w:rFonts w:ascii="Arial" w:hAnsi="Arial" w:cs="Arial"/>
      <w:b/>
      <w:bCs/>
      <w:kern w:val="28"/>
      <w:sz w:val="32"/>
      <w:szCs w:val="32"/>
    </w:rPr>
  </w:style>
  <w:style w:type="paragraph" w:customStyle="1" w:styleId="ChapterStart">
    <w:name w:val="ChapterStart"/>
    <w:next w:val="ChapterTitle"/>
    <w:link w:val="ChapterStartChar"/>
    <w:autoRedefine/>
    <w:qFormat/>
    <w:rsid w:val="00DD7BC5"/>
    <w:pPr>
      <w:jc w:val="center"/>
    </w:pPr>
    <w:rPr>
      <w:b/>
      <w:sz w:val="24"/>
    </w:rPr>
  </w:style>
  <w:style w:type="paragraph" w:customStyle="1" w:styleId="ChapterTitle">
    <w:name w:val="ChapterTitle"/>
    <w:next w:val="1stPara"/>
    <w:link w:val="ChapterTitleChar"/>
    <w:autoRedefine/>
    <w:qFormat/>
    <w:rsid w:val="00DD7BC5"/>
    <w:pPr>
      <w:spacing w:line="360" w:lineRule="auto"/>
    </w:pPr>
    <w:rPr>
      <w:b/>
      <w:sz w:val="24"/>
    </w:rPr>
  </w:style>
  <w:style w:type="paragraph" w:customStyle="1" w:styleId="1stPara">
    <w:name w:val="1st Para"/>
    <w:next w:val="Body"/>
    <w:autoRedefine/>
    <w:qFormat/>
    <w:rsid w:val="00725863"/>
    <w:pPr>
      <w:spacing w:after="40" w:line="360" w:lineRule="auto"/>
      <w:pPrChange w:id="1" w:author="Lee Vaughan" w:date="2019-11-10T14:07:00Z">
        <w:pPr>
          <w:spacing w:after="40" w:line="360" w:lineRule="auto"/>
        </w:pPr>
      </w:pPrChange>
    </w:pPr>
    <w:rPr>
      <w:sz w:val="24"/>
      <w:rPrChange w:id="1" w:author="Lee Vaughan" w:date="2019-11-10T14:07:00Z">
        <w:rPr>
          <w:sz w:val="24"/>
          <w:lang w:val="en-US" w:eastAsia="en-US" w:bidi="ar-SA"/>
        </w:rPr>
      </w:rPrChange>
    </w:rPr>
  </w:style>
  <w:style w:type="paragraph" w:customStyle="1" w:styleId="BodyFirst">
    <w:name w:val="BodyFirst"/>
    <w:next w:val="Body"/>
    <w:autoRedefine/>
    <w:qFormat/>
    <w:rsid w:val="00477377"/>
    <w:pPr>
      <w:spacing w:line="360" w:lineRule="auto"/>
      <w:pPrChange w:id="2" w:author="Lee Vaughan" w:date="2019-11-10T15:32:00Z">
        <w:pPr>
          <w:spacing w:line="360" w:lineRule="auto"/>
        </w:pPr>
      </w:pPrChange>
    </w:pPr>
    <w:rPr>
      <w:sz w:val="24"/>
      <w:rPrChange w:id="2" w:author="Lee Vaughan" w:date="2019-11-10T15:32:00Z">
        <w:rPr>
          <w:sz w:val="24"/>
          <w:lang w:val="en-US" w:eastAsia="en-US" w:bidi="ar-SA"/>
        </w:rPr>
      </w:rPrChange>
    </w:rPr>
  </w:style>
  <w:style w:type="paragraph" w:customStyle="1" w:styleId="Body">
    <w:name w:val="Body"/>
    <w:link w:val="BodyChar"/>
    <w:autoRedefine/>
    <w:qFormat/>
    <w:rsid w:val="00613C9B"/>
    <w:pPr>
      <w:spacing w:line="360" w:lineRule="auto"/>
      <w:ind w:firstLine="360"/>
      <w:pPrChange w:id="3" w:author="Lee Vaughan" w:date="2019-11-10T14:59:00Z">
        <w:pPr>
          <w:spacing w:line="360" w:lineRule="auto"/>
          <w:ind w:firstLine="360"/>
        </w:pPr>
      </w:pPrChange>
    </w:pPr>
    <w:rPr>
      <w:sz w:val="24"/>
      <w:rPrChange w:id="3" w:author="Lee Vaughan" w:date="2019-11-10T14:59:00Z">
        <w:rPr>
          <w:sz w:val="24"/>
          <w:lang w:val="en-US" w:eastAsia="en-US" w:bidi="ar-SA"/>
        </w:rPr>
      </w:rPrChange>
    </w:rPr>
  </w:style>
  <w:style w:type="paragraph" w:customStyle="1" w:styleId="HeadA">
    <w:name w:val="HeadA"/>
    <w:next w:val="BodyFirst"/>
    <w:link w:val="HeadAChar"/>
    <w:autoRedefine/>
    <w:qFormat/>
    <w:rsid w:val="0032674D"/>
    <w:pPr>
      <w:spacing w:before="120" w:after="120" w:line="360" w:lineRule="auto"/>
      <w:pPrChange w:id="4" w:author="Lee Vaughan" w:date="2019-11-10T12:28:00Z">
        <w:pPr>
          <w:spacing w:before="120" w:after="120" w:line="360" w:lineRule="auto"/>
        </w:pPr>
      </w:pPrChange>
    </w:pPr>
    <w:rPr>
      <w:rFonts w:ascii="Arial" w:eastAsia="Wingdings" w:hAnsi="Arial"/>
      <w:b/>
      <w:sz w:val="24"/>
      <w:rPrChange w:id="4" w:author="Lee Vaughan" w:date="2019-11-10T12:28:00Z">
        <w:rPr>
          <w:rFonts w:ascii="Arial" w:eastAsia="Wingdings" w:hAnsi="Arial"/>
          <w:b/>
          <w:sz w:val="24"/>
          <w:lang w:val="en-US" w:eastAsia="en-US" w:bidi="ar-SA"/>
        </w:rPr>
      </w:rPrChange>
    </w:rPr>
  </w:style>
  <w:style w:type="paragraph" w:customStyle="1" w:styleId="HeadB">
    <w:name w:val="HeadB"/>
    <w:next w:val="BodyFirst"/>
    <w:autoRedefine/>
    <w:qFormat/>
    <w:rsid w:val="00DD7BC5"/>
    <w:pPr>
      <w:spacing w:before="120" w:after="120" w:line="360" w:lineRule="auto"/>
    </w:pPr>
    <w:rPr>
      <w:rFonts w:ascii="Arial" w:hAnsi="Arial"/>
      <w:b/>
      <w:i/>
      <w:sz w:val="24"/>
    </w:rPr>
  </w:style>
  <w:style w:type="paragraph" w:customStyle="1" w:styleId="HeadC">
    <w:name w:val="HeadC"/>
    <w:next w:val="BodyFirst"/>
    <w:autoRedefine/>
    <w:qFormat/>
    <w:rsid w:val="00DD7BC5"/>
    <w:pPr>
      <w:spacing w:before="120" w:after="120" w:line="360" w:lineRule="auto"/>
    </w:pPr>
    <w:rPr>
      <w:rFonts w:ascii="Arial" w:hAnsi="Arial"/>
      <w:b/>
    </w:rPr>
  </w:style>
  <w:style w:type="paragraph" w:customStyle="1" w:styleId="CodeA">
    <w:name w:val="CodeA"/>
    <w:next w:val="CodeB"/>
    <w:autoRedefine/>
    <w:rsid w:val="00F246E0"/>
    <w:pPr>
      <w:pBdr>
        <w:top w:val="single" w:sz="4" w:space="2" w:color="auto"/>
      </w:pBdr>
      <w:spacing w:before="120" w:line="360" w:lineRule="auto"/>
      <w:pPrChange w:id="5" w:author="Frances" w:date="2019-11-09T20:49:00Z">
        <w:pPr>
          <w:pBdr>
            <w:top w:val="single" w:sz="4" w:space="2" w:color="auto"/>
          </w:pBdr>
          <w:spacing w:before="120" w:line="360" w:lineRule="auto"/>
        </w:pPr>
      </w:pPrChange>
    </w:pPr>
    <w:rPr>
      <w:rFonts w:ascii="Courier" w:hAnsi="Courier"/>
      <w:noProof/>
      <w:rPrChange w:id="5" w:author="Frances" w:date="2019-11-09T20:49:00Z">
        <w:rPr>
          <w:rFonts w:ascii="Courier" w:hAnsi="Courier"/>
          <w:noProof/>
          <w:lang w:val="en-US" w:eastAsia="en-US" w:bidi="ar-SA"/>
        </w:rPr>
      </w:rPrChange>
    </w:rPr>
  </w:style>
  <w:style w:type="paragraph" w:customStyle="1" w:styleId="CodeB">
    <w:name w:val="CodeB"/>
    <w:autoRedefine/>
    <w:rsid w:val="00293EE7"/>
    <w:pPr>
      <w:spacing w:line="360" w:lineRule="auto"/>
      <w:pPrChange w:id="6" w:author="Frances" w:date="2019-11-09T20:55:00Z">
        <w:pPr>
          <w:spacing w:line="360" w:lineRule="auto"/>
        </w:pPr>
      </w:pPrChange>
    </w:pPr>
    <w:rPr>
      <w:rFonts w:ascii="Courier" w:hAnsi="Courier"/>
      <w:noProof/>
      <w:rPrChange w:id="6" w:author="Frances" w:date="2019-11-09T20:55:00Z">
        <w:rPr>
          <w:rFonts w:ascii="Courier" w:hAnsi="Courier"/>
          <w:noProof/>
          <w:lang w:val="en-US" w:eastAsia="en-US" w:bidi="ar-SA"/>
        </w:rPr>
      </w:rPrChange>
    </w:rPr>
  </w:style>
  <w:style w:type="paragraph" w:customStyle="1" w:styleId="CodeC">
    <w:name w:val="CodeC"/>
    <w:next w:val="Body"/>
    <w:autoRedefine/>
    <w:rsid w:val="001539D6"/>
    <w:pPr>
      <w:pBdr>
        <w:bottom w:val="single" w:sz="4" w:space="2" w:color="auto"/>
      </w:pBdr>
      <w:spacing w:after="120" w:line="360" w:lineRule="auto"/>
      <w:pPrChange w:id="7" w:author="Lee Vaughan" w:date="2019-11-10T14:27:00Z">
        <w:pPr>
          <w:pBdr>
            <w:bottom w:val="single" w:sz="4" w:space="2" w:color="auto"/>
          </w:pBdr>
          <w:spacing w:after="120" w:line="360" w:lineRule="auto"/>
        </w:pPr>
      </w:pPrChange>
    </w:pPr>
    <w:rPr>
      <w:rFonts w:ascii="Courier" w:hAnsi="Courier"/>
      <w:noProof/>
      <w:rPrChange w:id="7" w:author="Lee Vaughan" w:date="2019-11-10T14:27:00Z">
        <w:rPr>
          <w:rFonts w:ascii="Courier" w:hAnsi="Courier"/>
          <w:noProof/>
          <w:lang w:val="en-US" w:eastAsia="en-US" w:bidi="ar-SA"/>
        </w:rPr>
      </w:rPrChange>
    </w:rPr>
  </w:style>
  <w:style w:type="paragraph" w:customStyle="1" w:styleId="CodeSingle">
    <w:name w:val="CodeSingle"/>
    <w:next w:val="Body"/>
    <w:autoRedefine/>
    <w:rsid w:val="00DD7BC5"/>
    <w:pPr>
      <w:pBdr>
        <w:top w:val="single" w:sz="4" w:space="2" w:color="auto"/>
        <w:bottom w:val="single" w:sz="4" w:space="2" w:color="auto"/>
      </w:pBdr>
      <w:spacing w:before="120" w:after="120" w:line="360" w:lineRule="auto"/>
    </w:pPr>
    <w:rPr>
      <w:rFonts w:ascii="Courier" w:hAnsi="Courier"/>
      <w:noProof/>
    </w:rPr>
  </w:style>
  <w:style w:type="paragraph" w:customStyle="1" w:styleId="CodeAWide">
    <w:name w:val="CodeA Wide"/>
    <w:next w:val="CodeBWide"/>
    <w:autoRedefine/>
    <w:rsid w:val="00DD7BC5"/>
    <w:pPr>
      <w:pBdr>
        <w:top w:val="single" w:sz="4" w:space="2" w:color="auto"/>
      </w:pBdr>
      <w:spacing w:before="120" w:line="360" w:lineRule="auto"/>
    </w:pPr>
    <w:rPr>
      <w:rFonts w:ascii="Courier" w:hAnsi="Courier"/>
      <w:noProof/>
      <w:sz w:val="16"/>
    </w:rPr>
  </w:style>
  <w:style w:type="paragraph" w:customStyle="1" w:styleId="CodeBWide">
    <w:name w:val="CodeB Wide"/>
    <w:autoRedefine/>
    <w:rsid w:val="00DD7BC5"/>
    <w:pPr>
      <w:spacing w:line="360" w:lineRule="auto"/>
    </w:pPr>
    <w:rPr>
      <w:rFonts w:ascii="Courier" w:hAnsi="Courier"/>
      <w:noProof/>
      <w:sz w:val="16"/>
    </w:rPr>
  </w:style>
  <w:style w:type="paragraph" w:customStyle="1" w:styleId="CodeCWide">
    <w:name w:val="CodeC Wide"/>
    <w:next w:val="Normal"/>
    <w:autoRedefine/>
    <w:rsid w:val="00DD7BC5"/>
    <w:pPr>
      <w:pBdr>
        <w:bottom w:val="single" w:sz="4" w:space="2" w:color="auto"/>
      </w:pBdr>
      <w:spacing w:after="120" w:line="360" w:lineRule="auto"/>
    </w:pPr>
    <w:rPr>
      <w:rFonts w:ascii="Courier" w:hAnsi="Courier"/>
      <w:noProof/>
      <w:sz w:val="16"/>
    </w:rPr>
  </w:style>
  <w:style w:type="paragraph" w:customStyle="1" w:styleId="CodeSingleWide">
    <w:name w:val="CodeSingle Wide"/>
    <w:next w:val="Body"/>
    <w:autoRedefine/>
    <w:rsid w:val="00DD7BC5"/>
    <w:pPr>
      <w:pBdr>
        <w:top w:val="single" w:sz="4" w:space="2" w:color="auto"/>
        <w:bottom w:val="single" w:sz="4" w:space="2" w:color="auto"/>
      </w:pBdr>
      <w:spacing w:before="120" w:after="120" w:line="360" w:lineRule="auto"/>
    </w:pPr>
    <w:rPr>
      <w:rFonts w:ascii="Courier" w:hAnsi="Courier"/>
      <w:noProof/>
      <w:sz w:val="16"/>
    </w:rPr>
  </w:style>
  <w:style w:type="paragraph" w:customStyle="1" w:styleId="Note">
    <w:name w:val="Note"/>
    <w:next w:val="Body"/>
    <w:autoRedefine/>
    <w:rsid w:val="00B8384B"/>
    <w:pPr>
      <w:spacing w:before="120" w:after="120" w:line="360" w:lineRule="auto"/>
      <w:pPrChange w:id="8" w:author="Lee Vaughan" w:date="2019-11-10T10:14:00Z">
        <w:pPr>
          <w:spacing w:before="120" w:after="120" w:line="360" w:lineRule="auto"/>
        </w:pPr>
      </w:pPrChange>
    </w:pPr>
    <w:rPr>
      <w:i/>
      <w:sz w:val="24"/>
      <w:rPrChange w:id="8" w:author="Lee Vaughan" w:date="2019-11-10T10:14:00Z">
        <w:rPr>
          <w:i/>
          <w:sz w:val="24"/>
          <w:lang w:val="en-US" w:eastAsia="en-US" w:bidi="ar-SA"/>
        </w:rPr>
      </w:rPrChange>
    </w:rPr>
  </w:style>
  <w:style w:type="paragraph" w:customStyle="1" w:styleId="ListPlainA">
    <w:name w:val="List Plain A"/>
    <w:autoRedefine/>
    <w:rsid w:val="001D1B49"/>
    <w:pPr>
      <w:numPr>
        <w:numId w:val="20"/>
      </w:numPr>
      <w:spacing w:before="120" w:line="360" w:lineRule="auto"/>
      <w:contextualSpacing/>
    </w:pPr>
    <w:rPr>
      <w:color w:val="800080"/>
      <w:sz w:val="24"/>
    </w:rPr>
  </w:style>
  <w:style w:type="paragraph" w:customStyle="1" w:styleId="ListHead">
    <w:name w:val="ListHead"/>
    <w:next w:val="ListBody"/>
    <w:autoRedefine/>
    <w:rsid w:val="00DD7BC5"/>
    <w:pPr>
      <w:spacing w:before="120" w:line="360" w:lineRule="auto"/>
    </w:pPr>
    <w:rPr>
      <w:b/>
      <w:sz w:val="24"/>
    </w:rPr>
  </w:style>
  <w:style w:type="paragraph" w:customStyle="1" w:styleId="ListBody">
    <w:name w:val="ListBody"/>
    <w:next w:val="Normal"/>
    <w:autoRedefine/>
    <w:rsid w:val="00DD7BC5"/>
    <w:pPr>
      <w:spacing w:after="120" w:line="360" w:lineRule="auto"/>
      <w:ind w:left="360"/>
    </w:pPr>
    <w:rPr>
      <w:sz w:val="24"/>
    </w:rPr>
  </w:style>
  <w:style w:type="paragraph" w:customStyle="1" w:styleId="NumListA">
    <w:name w:val="NumListA"/>
    <w:next w:val="Normal"/>
    <w:autoRedefine/>
    <w:rsid w:val="00DD7BC5"/>
    <w:pPr>
      <w:spacing w:before="120" w:line="360" w:lineRule="auto"/>
      <w:ind w:left="720"/>
    </w:pPr>
    <w:rPr>
      <w:color w:val="008000"/>
      <w:sz w:val="24"/>
    </w:rPr>
  </w:style>
  <w:style w:type="paragraph" w:customStyle="1" w:styleId="NumListB">
    <w:name w:val="NumListB"/>
    <w:next w:val="Normal"/>
    <w:autoRedefine/>
    <w:rsid w:val="00907226"/>
    <w:pPr>
      <w:spacing w:line="360" w:lineRule="auto"/>
      <w:ind w:left="1440" w:hanging="720"/>
    </w:pPr>
    <w:rPr>
      <w:color w:val="008000"/>
      <w:sz w:val="24"/>
    </w:rPr>
  </w:style>
  <w:style w:type="paragraph" w:customStyle="1" w:styleId="NumListC">
    <w:name w:val="NumListC"/>
    <w:next w:val="Normal"/>
    <w:autoRedefine/>
    <w:rsid w:val="00A55538"/>
    <w:pPr>
      <w:spacing w:after="120" w:line="360" w:lineRule="auto"/>
      <w:ind w:left="720" w:firstLine="720"/>
    </w:pPr>
    <w:rPr>
      <w:color w:val="008000"/>
      <w:sz w:val="24"/>
    </w:rPr>
  </w:style>
  <w:style w:type="paragraph" w:customStyle="1" w:styleId="ListSimple">
    <w:name w:val="ListSimple"/>
    <w:next w:val="Normal"/>
    <w:autoRedefine/>
    <w:rsid w:val="00DD7BC5"/>
    <w:pPr>
      <w:spacing w:line="360" w:lineRule="auto"/>
      <w:ind w:left="360" w:firstLine="360"/>
    </w:pPr>
    <w:rPr>
      <w:sz w:val="24"/>
    </w:rPr>
  </w:style>
  <w:style w:type="paragraph" w:customStyle="1" w:styleId="CodeAIndent">
    <w:name w:val="CodeA Indent"/>
    <w:next w:val="Normal"/>
    <w:autoRedefine/>
    <w:rsid w:val="00DD7BC5"/>
    <w:pPr>
      <w:pBdr>
        <w:top w:val="single" w:sz="4" w:space="2" w:color="auto"/>
      </w:pBdr>
      <w:spacing w:before="120" w:line="360" w:lineRule="auto"/>
      <w:ind w:left="360"/>
    </w:pPr>
    <w:rPr>
      <w:rFonts w:ascii="Courier" w:hAnsi="Courier"/>
      <w:noProof/>
    </w:rPr>
  </w:style>
  <w:style w:type="paragraph" w:customStyle="1" w:styleId="CodeBIndent">
    <w:name w:val="CodeB Indent"/>
    <w:next w:val="Normal"/>
    <w:autoRedefine/>
    <w:rsid w:val="00DD7BC5"/>
    <w:pPr>
      <w:spacing w:line="360" w:lineRule="auto"/>
      <w:ind w:left="360"/>
    </w:pPr>
    <w:rPr>
      <w:rFonts w:ascii="Courier" w:hAnsi="Courier"/>
      <w:noProof/>
    </w:rPr>
  </w:style>
  <w:style w:type="paragraph" w:customStyle="1" w:styleId="CodeCIndent">
    <w:name w:val="CodeC Indent"/>
    <w:next w:val="Normal"/>
    <w:autoRedefine/>
    <w:rsid w:val="00DD7BC5"/>
    <w:pPr>
      <w:pBdr>
        <w:bottom w:val="single" w:sz="4" w:space="2" w:color="auto"/>
      </w:pBdr>
      <w:spacing w:after="120" w:line="360" w:lineRule="auto"/>
      <w:ind w:left="360"/>
    </w:pPr>
    <w:rPr>
      <w:rFonts w:ascii="Courier" w:hAnsi="Courier"/>
      <w:noProof/>
    </w:rPr>
  </w:style>
  <w:style w:type="paragraph" w:customStyle="1" w:styleId="CodeSingleIndent">
    <w:name w:val="CodeSingle Indent"/>
    <w:next w:val="Normal"/>
    <w:autoRedefine/>
    <w:rsid w:val="00DD7BC5"/>
    <w:pPr>
      <w:pBdr>
        <w:top w:val="single" w:sz="4" w:space="2" w:color="auto"/>
        <w:bottom w:val="single" w:sz="4" w:space="2" w:color="auto"/>
      </w:pBdr>
      <w:spacing w:before="120" w:after="120" w:line="360" w:lineRule="auto"/>
      <w:ind w:left="360"/>
    </w:pPr>
    <w:rPr>
      <w:rFonts w:ascii="Courier" w:hAnsi="Courier"/>
      <w:noProof/>
    </w:rPr>
  </w:style>
  <w:style w:type="paragraph" w:customStyle="1" w:styleId="BulletA">
    <w:name w:val="BulletA"/>
    <w:next w:val="Normal"/>
    <w:autoRedefine/>
    <w:rsid w:val="00DD7BC5"/>
    <w:pPr>
      <w:spacing w:before="120" w:line="360" w:lineRule="auto"/>
      <w:ind w:left="720"/>
    </w:pPr>
    <w:rPr>
      <w:color w:val="008080"/>
      <w:sz w:val="24"/>
    </w:rPr>
  </w:style>
  <w:style w:type="paragraph" w:customStyle="1" w:styleId="BulletB">
    <w:name w:val="BulletB"/>
    <w:next w:val="Normal"/>
    <w:autoRedefine/>
    <w:rsid w:val="00DD7BC5"/>
    <w:pPr>
      <w:spacing w:line="360" w:lineRule="auto"/>
      <w:ind w:left="720"/>
    </w:pPr>
    <w:rPr>
      <w:color w:val="008080"/>
      <w:sz w:val="24"/>
    </w:rPr>
  </w:style>
  <w:style w:type="paragraph" w:customStyle="1" w:styleId="BulletC">
    <w:name w:val="BulletC"/>
    <w:next w:val="Normal"/>
    <w:autoRedefine/>
    <w:rsid w:val="00DD7BC5"/>
    <w:pPr>
      <w:spacing w:after="120" w:line="360" w:lineRule="auto"/>
      <w:ind w:left="720"/>
    </w:pPr>
    <w:rPr>
      <w:color w:val="008080"/>
      <w:sz w:val="24"/>
    </w:rPr>
  </w:style>
  <w:style w:type="paragraph" w:customStyle="1" w:styleId="BlockQuote">
    <w:name w:val="Block Quote"/>
    <w:next w:val="Normal"/>
    <w:autoRedefine/>
    <w:rsid w:val="00DD7BC5"/>
    <w:pPr>
      <w:spacing w:before="120" w:after="120"/>
      <w:ind w:left="1440" w:right="1440"/>
    </w:pPr>
  </w:style>
  <w:style w:type="paragraph" w:customStyle="1" w:styleId="TableTitle">
    <w:name w:val="Table Title"/>
    <w:next w:val="Normal"/>
    <w:autoRedefine/>
    <w:rsid w:val="00DD7BC5"/>
    <w:pPr>
      <w:spacing w:before="120" w:after="120" w:line="360" w:lineRule="auto"/>
    </w:pPr>
    <w:rPr>
      <w:rFonts w:ascii="Arial" w:hAnsi="Arial"/>
    </w:rPr>
  </w:style>
  <w:style w:type="paragraph" w:customStyle="1" w:styleId="TableHeader">
    <w:name w:val="Table Header"/>
    <w:next w:val="Normal"/>
    <w:autoRedefine/>
    <w:rsid w:val="00DD7BC5"/>
    <w:pPr>
      <w:spacing w:before="60" w:after="60" w:line="360" w:lineRule="auto"/>
    </w:pPr>
    <w:rPr>
      <w:rFonts w:ascii="Futura-Book" w:hAnsi="Futura-Book"/>
      <w:b/>
    </w:rPr>
  </w:style>
  <w:style w:type="paragraph" w:customStyle="1" w:styleId="TableBody">
    <w:name w:val="Table Body"/>
    <w:autoRedefine/>
    <w:rsid w:val="00DD7BC5"/>
    <w:pPr>
      <w:spacing w:line="360" w:lineRule="auto"/>
    </w:pPr>
    <w:rPr>
      <w:rFonts w:ascii="Futura-Book" w:hAnsi="Futura-Book"/>
    </w:rPr>
  </w:style>
  <w:style w:type="paragraph" w:customStyle="1" w:styleId="AuthorQuery">
    <w:name w:val="Author Query"/>
    <w:autoRedefine/>
    <w:qFormat/>
    <w:rsid w:val="00DD7BC5"/>
    <w:pPr>
      <w:spacing w:before="120" w:after="120" w:line="360" w:lineRule="auto"/>
      <w:ind w:left="1440" w:right="1440"/>
    </w:pPr>
    <w:rPr>
      <w:color w:val="FF0000"/>
      <w:sz w:val="24"/>
    </w:rPr>
  </w:style>
  <w:style w:type="paragraph" w:customStyle="1" w:styleId="ProductionDirective">
    <w:name w:val="Production Directive"/>
    <w:next w:val="Normal"/>
    <w:autoRedefine/>
    <w:qFormat/>
    <w:rsid w:val="00DD7BC5"/>
    <w:pPr>
      <w:spacing w:before="120" w:after="120" w:line="360" w:lineRule="auto"/>
    </w:pPr>
    <w:rPr>
      <w:smallCaps/>
      <w:color w:val="FF0000"/>
    </w:rPr>
  </w:style>
  <w:style w:type="paragraph" w:customStyle="1" w:styleId="HeadANum">
    <w:name w:val="HeadANum"/>
    <w:next w:val="BodyFirst"/>
    <w:autoRedefine/>
    <w:rsid w:val="00DD7BC5"/>
    <w:pPr>
      <w:spacing w:before="120" w:after="120" w:line="360" w:lineRule="auto"/>
    </w:pPr>
    <w:rPr>
      <w:rFonts w:ascii="Arial" w:hAnsi="Arial"/>
      <w:b/>
      <w:color w:val="800000"/>
      <w:sz w:val="24"/>
    </w:rPr>
  </w:style>
  <w:style w:type="paragraph" w:customStyle="1" w:styleId="HeadBNum">
    <w:name w:val="HeadBNum"/>
    <w:next w:val="BodyFirst"/>
    <w:autoRedefine/>
    <w:rsid w:val="00DD7BC5"/>
    <w:pPr>
      <w:spacing w:before="120" w:after="120" w:line="360" w:lineRule="auto"/>
    </w:pPr>
    <w:rPr>
      <w:rFonts w:ascii="Arial" w:hAnsi="Arial"/>
      <w:b/>
      <w:i/>
      <w:color w:val="800000"/>
      <w:sz w:val="24"/>
    </w:rPr>
  </w:style>
  <w:style w:type="paragraph" w:customStyle="1" w:styleId="HeadCNum">
    <w:name w:val="HeadCNum"/>
    <w:next w:val="BodyFirst"/>
    <w:autoRedefine/>
    <w:rsid w:val="00DD7BC5"/>
    <w:pPr>
      <w:spacing w:before="120" w:after="120" w:line="360" w:lineRule="auto"/>
    </w:pPr>
    <w:rPr>
      <w:rFonts w:ascii="Arial" w:hAnsi="Arial"/>
      <w:b/>
      <w:color w:val="800000"/>
    </w:rPr>
  </w:style>
  <w:style w:type="paragraph" w:customStyle="1" w:styleId="NoteWarning">
    <w:name w:val="Note Warning"/>
    <w:next w:val="Normal"/>
    <w:autoRedefine/>
    <w:rsid w:val="00DD7BC5"/>
    <w:pPr>
      <w:spacing w:before="120" w:after="120" w:line="360" w:lineRule="auto"/>
      <w:ind w:left="720" w:hanging="720"/>
    </w:pPr>
    <w:rPr>
      <w:i/>
      <w:color w:val="800000"/>
      <w:sz w:val="24"/>
    </w:rPr>
  </w:style>
  <w:style w:type="paragraph" w:customStyle="1" w:styleId="SubBullet">
    <w:name w:val="SubBullet"/>
    <w:next w:val="Normal"/>
    <w:autoRedefine/>
    <w:rsid w:val="00DD7BC5"/>
    <w:pPr>
      <w:spacing w:line="360" w:lineRule="auto"/>
      <w:ind w:left="1080"/>
    </w:pPr>
    <w:rPr>
      <w:color w:val="003366"/>
      <w:sz w:val="24"/>
    </w:rPr>
  </w:style>
  <w:style w:type="paragraph" w:customStyle="1" w:styleId="SubNumberA">
    <w:name w:val="SubNumberA"/>
    <w:next w:val="Normal"/>
    <w:autoRedefine/>
    <w:rsid w:val="00DD7BC5"/>
    <w:pPr>
      <w:spacing w:line="360" w:lineRule="auto"/>
      <w:ind w:left="1080"/>
    </w:pPr>
    <w:rPr>
      <w:color w:val="003300"/>
      <w:sz w:val="24"/>
    </w:rPr>
  </w:style>
  <w:style w:type="paragraph" w:customStyle="1" w:styleId="SubNumberB">
    <w:name w:val="SubNumberB"/>
    <w:next w:val="Normal"/>
    <w:autoRedefine/>
    <w:rsid w:val="00DD7BC5"/>
    <w:pPr>
      <w:spacing w:line="360" w:lineRule="auto"/>
      <w:ind w:left="1080"/>
    </w:pPr>
    <w:rPr>
      <w:color w:val="003300"/>
      <w:sz w:val="24"/>
    </w:rPr>
  </w:style>
  <w:style w:type="paragraph" w:customStyle="1" w:styleId="ListPlainB">
    <w:name w:val="List Plain B"/>
    <w:autoRedefine/>
    <w:rsid w:val="00DD7BC5"/>
    <w:pPr>
      <w:spacing w:line="360" w:lineRule="auto"/>
      <w:ind w:left="360"/>
    </w:pPr>
    <w:rPr>
      <w:color w:val="800080"/>
      <w:sz w:val="24"/>
    </w:rPr>
  </w:style>
  <w:style w:type="paragraph" w:customStyle="1" w:styleId="Listing">
    <w:name w:val="Listing"/>
    <w:next w:val="Body"/>
    <w:autoRedefine/>
    <w:rsid w:val="00DD7BC5"/>
    <w:pPr>
      <w:spacing w:after="120" w:line="360" w:lineRule="auto"/>
    </w:pPr>
    <w:rPr>
      <w:rFonts w:ascii="Arial" w:hAnsi="Arial"/>
      <w:bCs/>
      <w:i/>
      <w:color w:val="800000"/>
    </w:rPr>
  </w:style>
  <w:style w:type="paragraph" w:customStyle="1" w:styleId="FootnoteText1">
    <w:name w:val="Footnote Text1"/>
    <w:basedOn w:val="Normal"/>
    <w:autoRedefine/>
    <w:rsid w:val="00592030"/>
    <w:pPr>
      <w:spacing w:line="360" w:lineRule="auto"/>
    </w:pPr>
    <w:rPr>
      <w:sz w:val="16"/>
    </w:rPr>
  </w:style>
  <w:style w:type="paragraph" w:customStyle="1" w:styleId="ListPlainC">
    <w:name w:val="List Plain C"/>
    <w:next w:val="Body"/>
    <w:autoRedefine/>
    <w:rsid w:val="00DD7BC5"/>
    <w:pPr>
      <w:spacing w:after="120" w:line="360" w:lineRule="auto"/>
      <w:ind w:left="360"/>
    </w:pPr>
    <w:rPr>
      <w:color w:val="800080"/>
      <w:sz w:val="24"/>
    </w:rPr>
  </w:style>
  <w:style w:type="paragraph" w:customStyle="1" w:styleId="HeadBox">
    <w:name w:val="HeadBox"/>
    <w:basedOn w:val="HeadC"/>
    <w:autoRedefine/>
    <w:rsid w:val="00DD7BC5"/>
    <w:pPr>
      <w:autoSpaceDE w:val="0"/>
      <w:autoSpaceDN w:val="0"/>
      <w:adjustRightInd w:val="0"/>
      <w:spacing w:before="160" w:after="80"/>
      <w:jc w:val="center"/>
    </w:pPr>
    <w:rPr>
      <w:rFonts w:ascii="Dogma" w:hAnsi="Dogma" w:cs="Dogma"/>
      <w:color w:val="808080"/>
      <w:sz w:val="24"/>
    </w:rPr>
  </w:style>
  <w:style w:type="paragraph" w:customStyle="1" w:styleId="Anchor">
    <w:name w:val="Anchor"/>
    <w:autoRedefine/>
    <w:rsid w:val="00DD7BC5"/>
    <w:pPr>
      <w:suppressAutoHyphens/>
      <w:autoSpaceDE w:val="0"/>
      <w:autoSpaceDN w:val="0"/>
      <w:adjustRightInd w:val="0"/>
      <w:spacing w:before="120" w:after="240" w:line="40" w:lineRule="atLeast"/>
    </w:pPr>
    <w:rPr>
      <w:rFonts w:ascii="NewBaskerville" w:hAnsi="NewBaskerville" w:cs="NewBaskerville"/>
      <w:color w:val="000000"/>
      <w:w w:val="0"/>
      <w:sz w:val="4"/>
      <w:szCs w:val="4"/>
    </w:rPr>
  </w:style>
  <w:style w:type="paragraph" w:customStyle="1" w:styleId="BodyFirstBox">
    <w:name w:val="BodyFirstBox"/>
    <w:basedOn w:val="BodyFirst"/>
    <w:autoRedefine/>
    <w:rsid w:val="00DD7BC5"/>
    <w:rPr>
      <w:color w:val="808080"/>
    </w:rPr>
  </w:style>
  <w:style w:type="paragraph" w:customStyle="1" w:styleId="BodyBox">
    <w:name w:val="BodyBox"/>
    <w:basedOn w:val="Body"/>
    <w:rsid w:val="00DD7BC5"/>
    <w:rPr>
      <w:color w:val="808080"/>
    </w:rPr>
  </w:style>
  <w:style w:type="paragraph" w:customStyle="1" w:styleId="ListHeadBox">
    <w:name w:val="ListHeadBox"/>
    <w:basedOn w:val="ListHead"/>
    <w:autoRedefine/>
    <w:rsid w:val="00DD7BC5"/>
    <w:rPr>
      <w:color w:val="808080"/>
    </w:rPr>
  </w:style>
  <w:style w:type="paragraph" w:customStyle="1" w:styleId="ListBodyBox">
    <w:name w:val="ListBodyBox"/>
    <w:basedOn w:val="ListBody"/>
    <w:autoRedefine/>
    <w:rsid w:val="00DD7BC5"/>
    <w:rPr>
      <w:color w:val="808080"/>
    </w:rPr>
  </w:style>
  <w:style w:type="paragraph" w:customStyle="1" w:styleId="NumListABox">
    <w:name w:val="NumListA Box"/>
    <w:basedOn w:val="NumListA"/>
    <w:autoRedefine/>
    <w:rsid w:val="00DD7BC5"/>
    <w:rPr>
      <w:color w:val="666699"/>
    </w:rPr>
  </w:style>
  <w:style w:type="paragraph" w:customStyle="1" w:styleId="NumListBBox">
    <w:name w:val="NumListB Box"/>
    <w:basedOn w:val="NumListB"/>
    <w:autoRedefine/>
    <w:rsid w:val="00DD7BC5"/>
    <w:rPr>
      <w:color w:val="666699"/>
    </w:rPr>
  </w:style>
  <w:style w:type="paragraph" w:customStyle="1" w:styleId="NumListCBox">
    <w:name w:val="NumListC Box"/>
    <w:basedOn w:val="NumListC"/>
    <w:autoRedefine/>
    <w:rsid w:val="00DD7BC5"/>
    <w:rPr>
      <w:color w:val="666699"/>
    </w:rPr>
  </w:style>
  <w:style w:type="paragraph" w:customStyle="1" w:styleId="FootnoteBox">
    <w:name w:val="FootnoteBox"/>
    <w:basedOn w:val="BodyFirstBox"/>
    <w:autoRedefine/>
    <w:rsid w:val="00DD7BC5"/>
    <w:rPr>
      <w:sz w:val="20"/>
    </w:rPr>
  </w:style>
  <w:style w:type="paragraph" w:customStyle="1" w:styleId="AnchorSidehead">
    <w:name w:val="Anchor Sidehead"/>
    <w:autoRedefine/>
    <w:rsid w:val="00DD7BC5"/>
    <w:pPr>
      <w:autoSpaceDE w:val="0"/>
      <w:autoSpaceDN w:val="0"/>
      <w:adjustRightInd w:val="0"/>
      <w:spacing w:after="120" w:line="360" w:lineRule="auto"/>
    </w:pPr>
    <w:rPr>
      <w:rFonts w:ascii="Futura-Heavy" w:hAnsi="Futura-Heavy" w:cs="Futura-Heavy"/>
      <w:color w:val="000000"/>
      <w:w w:val="0"/>
      <w:szCs w:val="16"/>
    </w:rPr>
  </w:style>
  <w:style w:type="paragraph" w:customStyle="1" w:styleId="Level3IX">
    <w:name w:val="Level3IX"/>
    <w:autoRedefine/>
    <w:rsid w:val="00DD7BC5"/>
    <w:pPr>
      <w:suppressAutoHyphens/>
      <w:autoSpaceDE w:val="0"/>
      <w:autoSpaceDN w:val="0"/>
      <w:adjustRightInd w:val="0"/>
      <w:spacing w:line="360" w:lineRule="auto"/>
      <w:ind w:left="1080" w:hanging="360"/>
    </w:pPr>
    <w:rPr>
      <w:rFonts w:cs="Times"/>
      <w:color w:val="000000"/>
      <w:w w:val="0"/>
      <w:sz w:val="24"/>
      <w:szCs w:val="18"/>
    </w:rPr>
  </w:style>
  <w:style w:type="paragraph" w:customStyle="1" w:styleId="GroupTitlesIX">
    <w:name w:val="GroupTitlesIX"/>
    <w:autoRedefine/>
    <w:rsid w:val="00DD7BC5"/>
    <w:pPr>
      <w:keepNext/>
      <w:widowControl w:val="0"/>
      <w:autoSpaceDE w:val="0"/>
      <w:autoSpaceDN w:val="0"/>
      <w:adjustRightInd w:val="0"/>
      <w:spacing w:before="240" w:after="40" w:line="380" w:lineRule="atLeast"/>
    </w:pPr>
    <w:rPr>
      <w:rFonts w:ascii="Arial" w:hAnsi="Arial" w:cs="Times"/>
      <w:b/>
      <w:bCs/>
      <w:iCs/>
      <w:color w:val="000000"/>
      <w:w w:val="0"/>
      <w:sz w:val="28"/>
      <w:szCs w:val="32"/>
    </w:rPr>
  </w:style>
  <w:style w:type="paragraph" w:customStyle="1" w:styleId="Level2IX">
    <w:name w:val="Level2IX"/>
    <w:autoRedefine/>
    <w:rsid w:val="00DD7BC5"/>
    <w:pPr>
      <w:suppressAutoHyphens/>
      <w:autoSpaceDE w:val="0"/>
      <w:autoSpaceDN w:val="0"/>
      <w:adjustRightInd w:val="0"/>
      <w:spacing w:line="360" w:lineRule="auto"/>
      <w:ind w:left="720" w:hanging="360"/>
    </w:pPr>
    <w:rPr>
      <w:rFonts w:cs="Times"/>
      <w:color w:val="000000"/>
      <w:w w:val="0"/>
      <w:sz w:val="24"/>
      <w:szCs w:val="18"/>
    </w:rPr>
  </w:style>
  <w:style w:type="paragraph" w:customStyle="1" w:styleId="Level1IX">
    <w:name w:val="Level1IX"/>
    <w:autoRedefine/>
    <w:rsid w:val="00DD7BC5"/>
    <w:pPr>
      <w:suppressAutoHyphens/>
      <w:autoSpaceDE w:val="0"/>
      <w:autoSpaceDN w:val="0"/>
      <w:adjustRightInd w:val="0"/>
      <w:spacing w:line="360" w:lineRule="auto"/>
      <w:ind w:left="720" w:hanging="720"/>
    </w:pPr>
    <w:rPr>
      <w:rFonts w:cs="Times"/>
      <w:color w:val="000000"/>
      <w:w w:val="0"/>
      <w:sz w:val="24"/>
      <w:szCs w:val="18"/>
    </w:rPr>
  </w:style>
  <w:style w:type="paragraph" w:customStyle="1" w:styleId="CodeAWingding">
    <w:name w:val="CodeA Wingding"/>
    <w:basedOn w:val="CodeA"/>
    <w:autoRedefine/>
    <w:rsid w:val="00DD7BC5"/>
    <w:rPr>
      <w:color w:val="999999"/>
    </w:rPr>
  </w:style>
  <w:style w:type="paragraph" w:customStyle="1" w:styleId="CodeBWingding">
    <w:name w:val="CodeB Wingding"/>
    <w:basedOn w:val="CodeB"/>
    <w:next w:val="CodeB"/>
    <w:autoRedefine/>
    <w:rsid w:val="00DD7BC5"/>
    <w:rPr>
      <w:color w:val="999999"/>
    </w:rPr>
  </w:style>
  <w:style w:type="paragraph" w:customStyle="1" w:styleId="CodeCWingding">
    <w:name w:val="CodeC Wingding"/>
    <w:basedOn w:val="CodeC"/>
    <w:next w:val="Body"/>
    <w:autoRedefine/>
    <w:rsid w:val="00DD7BC5"/>
    <w:rPr>
      <w:color w:val="999999"/>
    </w:rPr>
  </w:style>
  <w:style w:type="paragraph" w:customStyle="1" w:styleId="CodeSingleWingding">
    <w:name w:val="CodeSingle Wingding"/>
    <w:basedOn w:val="CodeSingle"/>
    <w:autoRedefine/>
    <w:rsid w:val="00DD7BC5"/>
    <w:rPr>
      <w:color w:val="999999"/>
    </w:rPr>
  </w:style>
  <w:style w:type="paragraph" w:customStyle="1" w:styleId="Basic">
    <w:name w:val="Basic"/>
    <w:basedOn w:val="Body"/>
    <w:rsid w:val="00DD7BC5"/>
  </w:style>
  <w:style w:type="paragraph" w:customStyle="1" w:styleId="ListPlainABox">
    <w:name w:val="List Plain A Box"/>
    <w:basedOn w:val="ListPlainA"/>
    <w:autoRedefine/>
    <w:rsid w:val="00DD7BC5"/>
    <w:rPr>
      <w:color w:val="CC99FF"/>
    </w:rPr>
  </w:style>
  <w:style w:type="paragraph" w:customStyle="1" w:styleId="ListPlainBBox">
    <w:name w:val="List Plain B Box"/>
    <w:basedOn w:val="ListPlainB"/>
    <w:autoRedefine/>
    <w:rsid w:val="00DD7BC5"/>
    <w:rPr>
      <w:color w:val="CC99FF"/>
    </w:rPr>
  </w:style>
  <w:style w:type="paragraph" w:customStyle="1" w:styleId="ListPlainCBox">
    <w:name w:val="List Plain C Box"/>
    <w:basedOn w:val="ListPlainC"/>
    <w:autoRedefine/>
    <w:rsid w:val="00DD7BC5"/>
    <w:rPr>
      <w:color w:val="CC99FF"/>
    </w:rPr>
  </w:style>
  <w:style w:type="paragraph" w:customStyle="1" w:styleId="BulletABox">
    <w:name w:val="BulletA Box"/>
    <w:basedOn w:val="BulletA"/>
    <w:autoRedefine/>
    <w:rsid w:val="00DD7BC5"/>
    <w:rPr>
      <w:color w:val="33CCCC"/>
    </w:rPr>
  </w:style>
  <w:style w:type="paragraph" w:customStyle="1" w:styleId="BulletBBox">
    <w:name w:val="BulletB Box"/>
    <w:basedOn w:val="BulletB"/>
    <w:autoRedefine/>
    <w:rsid w:val="00DD7BC5"/>
    <w:rPr>
      <w:color w:val="33CCCC"/>
    </w:rPr>
  </w:style>
  <w:style w:type="paragraph" w:customStyle="1" w:styleId="BulletCBox">
    <w:name w:val="BulletC Box"/>
    <w:basedOn w:val="BulletC"/>
    <w:autoRedefine/>
    <w:rsid w:val="00DD7BC5"/>
    <w:rPr>
      <w:color w:val="33CCCC"/>
    </w:rPr>
  </w:style>
  <w:style w:type="paragraph" w:customStyle="1" w:styleId="CaptionBox">
    <w:name w:val="CaptionBox"/>
    <w:basedOn w:val="Caption"/>
    <w:autoRedefine/>
    <w:rsid w:val="00DD7BC5"/>
    <w:rPr>
      <w:color w:val="808080"/>
    </w:rPr>
  </w:style>
  <w:style w:type="paragraph" w:customStyle="1" w:styleId="Epigraph">
    <w:name w:val="Epigraph"/>
    <w:basedOn w:val="BlockQuote"/>
    <w:autoRedefine/>
    <w:rsid w:val="00DD7BC5"/>
    <w:pPr>
      <w:ind w:left="1080" w:right="1080"/>
    </w:pPr>
    <w:rPr>
      <w:i/>
    </w:rPr>
  </w:style>
  <w:style w:type="paragraph" w:customStyle="1" w:styleId="ChapNum">
    <w:name w:val="Chap_Num"/>
    <w:basedOn w:val="ChapterStart"/>
    <w:link w:val="ChapNumChar"/>
    <w:qFormat/>
    <w:rsid w:val="000A072F"/>
  </w:style>
  <w:style w:type="paragraph" w:customStyle="1" w:styleId="Style1">
    <w:name w:val="Style1"/>
    <w:basedOn w:val="ChapterStart"/>
    <w:link w:val="Style1Char"/>
    <w:qFormat/>
    <w:rsid w:val="000A072F"/>
  </w:style>
  <w:style w:type="paragraph" w:customStyle="1" w:styleId="Chapname">
    <w:name w:val="Chap_name"/>
    <w:basedOn w:val="ChapterTitle"/>
    <w:link w:val="ChapnameChar"/>
    <w:qFormat/>
    <w:rsid w:val="000A072F"/>
    <w:pPr>
      <w:jc w:val="center"/>
    </w:pPr>
    <w:rPr>
      <w:caps/>
    </w:rPr>
  </w:style>
  <w:style w:type="paragraph" w:customStyle="1" w:styleId="HeaderFirst">
    <w:name w:val="Header_First"/>
    <w:basedOn w:val="HeadA"/>
    <w:link w:val="HeaderFirstChar"/>
    <w:qFormat/>
    <w:rsid w:val="000A072F"/>
    <w:pPr>
      <w:spacing w:after="60"/>
    </w:pPr>
  </w:style>
  <w:style w:type="paragraph" w:styleId="BalloonText">
    <w:name w:val="Balloon Text"/>
    <w:basedOn w:val="Normal"/>
    <w:link w:val="BalloonTextChar"/>
    <w:uiPriority w:val="99"/>
    <w:semiHidden/>
    <w:unhideWhenUsed/>
    <w:qFormat/>
    <w:rsid w:val="000A072F"/>
    <w:rPr>
      <w:rFonts w:ascii="Segoe UI" w:hAnsi="Segoe UI" w:cs="Segoe UI"/>
      <w:sz w:val="18"/>
      <w:szCs w:val="18"/>
    </w:rPr>
  </w:style>
  <w:style w:type="paragraph" w:customStyle="1" w:styleId="Para1stAfterHeader">
    <w:name w:val="Para_1st_After_Header"/>
    <w:basedOn w:val="Normal"/>
    <w:link w:val="Para1stAfterHeaderChar"/>
    <w:qFormat/>
    <w:rsid w:val="000A072F"/>
  </w:style>
  <w:style w:type="paragraph" w:customStyle="1" w:styleId="ParaBody">
    <w:name w:val="Para_Body"/>
    <w:basedOn w:val="Para1stAfterHeader"/>
    <w:link w:val="ParaBodyChar"/>
    <w:qFormat/>
    <w:rsid w:val="000A072F"/>
    <w:pPr>
      <w:ind w:firstLine="288"/>
    </w:pPr>
  </w:style>
  <w:style w:type="paragraph" w:customStyle="1" w:styleId="BoxHeader">
    <w:name w:val="BoxHeader"/>
    <w:basedOn w:val="ParaBody"/>
    <w:link w:val="BoxHeaderChar"/>
    <w:qFormat/>
    <w:rsid w:val="000A072F"/>
    <w:pPr>
      <w:shd w:val="clear" w:color="auto" w:fill="E7E6E6" w:themeFill="background2"/>
      <w:spacing w:before="240" w:after="120"/>
      <w:ind w:left="720" w:right="720" w:firstLine="0"/>
      <w:jc w:val="center"/>
    </w:pPr>
    <w:rPr>
      <w:rFonts w:ascii="Lucida Sans" w:hAnsi="Lucida Sans"/>
      <w:b/>
      <w:sz w:val="24"/>
      <w:szCs w:val="24"/>
    </w:rPr>
  </w:style>
  <w:style w:type="paragraph" w:customStyle="1" w:styleId="BoxNormal">
    <w:name w:val="BoxNormal"/>
    <w:basedOn w:val="BoxHeader"/>
    <w:link w:val="BoxNormalChar"/>
    <w:qFormat/>
    <w:rsid w:val="000A072F"/>
    <w:pPr>
      <w:shd w:val="clear" w:color="auto" w:fill="D9D9D9" w:themeFill="background1" w:themeFillShade="D9"/>
      <w:spacing w:before="120" w:after="0"/>
      <w:jc w:val="left"/>
    </w:pPr>
    <w:rPr>
      <w:b w:val="0"/>
      <w:sz w:val="16"/>
      <w:szCs w:val="21"/>
    </w:rPr>
  </w:style>
  <w:style w:type="paragraph" w:customStyle="1" w:styleId="ciphertext">
    <w:name w:val="ciphertext"/>
    <w:basedOn w:val="BoxNormal"/>
    <w:qFormat/>
    <w:rsid w:val="000A072F"/>
    <w:pPr>
      <w:shd w:val="clear" w:color="auto" w:fill="D9D9D9"/>
    </w:pPr>
    <w:rPr>
      <w:rFonts w:ascii="Lucida Sans Typewriter" w:hAnsi="Lucida Sans Typewriter"/>
    </w:rPr>
  </w:style>
  <w:style w:type="paragraph" w:customStyle="1" w:styleId="Pseudocode">
    <w:name w:val="Pseudocode"/>
    <w:basedOn w:val="HeaderFirst"/>
    <w:link w:val="PseudocodeChar"/>
    <w:qFormat/>
    <w:rsid w:val="000A072F"/>
    <w:pPr>
      <w:spacing w:before="0" w:line="240" w:lineRule="auto"/>
    </w:pPr>
    <w:rPr>
      <w:rFonts w:ascii="Consolas" w:hAnsi="Consolas"/>
      <w:b w:val="0"/>
    </w:rPr>
  </w:style>
  <w:style w:type="paragraph" w:customStyle="1" w:styleId="Header2">
    <w:name w:val="Header 2"/>
    <w:basedOn w:val="ParaBody"/>
    <w:link w:val="Header2Char"/>
    <w:qFormat/>
    <w:rsid w:val="000A072F"/>
    <w:pPr>
      <w:ind w:firstLine="0"/>
    </w:pPr>
    <w:rPr>
      <w:rFonts w:ascii="Lucida Sans" w:hAnsi="Lucida Sans"/>
      <w:b/>
      <w:i/>
      <w:sz w:val="24"/>
      <w:szCs w:val="24"/>
    </w:rPr>
  </w:style>
  <w:style w:type="paragraph" w:customStyle="1" w:styleId="Headerthird">
    <w:name w:val="Header_third"/>
    <w:basedOn w:val="Body"/>
    <w:link w:val="HeaderthirdChar"/>
    <w:qFormat/>
    <w:rsid w:val="000A072F"/>
    <w:pPr>
      <w:spacing w:line="240" w:lineRule="auto"/>
    </w:pPr>
    <w:rPr>
      <w:rFonts w:ascii="Lucida Sans" w:hAnsi="Lucida Sans"/>
      <w:b/>
      <w:i/>
    </w:rPr>
  </w:style>
  <w:style w:type="paragraph" w:styleId="ListParagraph">
    <w:name w:val="List Paragraph"/>
    <w:basedOn w:val="Normal"/>
    <w:uiPriority w:val="34"/>
    <w:qFormat/>
    <w:rsid w:val="000A072F"/>
    <w:pPr>
      <w:ind w:left="720"/>
      <w:contextualSpacing/>
    </w:pPr>
  </w:style>
  <w:style w:type="paragraph" w:styleId="TOCHeading">
    <w:name w:val="TOC Heading"/>
    <w:basedOn w:val="Heading1"/>
    <w:next w:val="Normal"/>
    <w:uiPriority w:val="39"/>
    <w:unhideWhenUsed/>
    <w:qFormat/>
    <w:rsid w:val="00BC3981"/>
    <w:pPr>
      <w:keepLines/>
      <w:numPr>
        <w:numId w:val="0"/>
      </w:numPr>
      <w:spacing w:after="0" w:line="259" w:lineRule="auto"/>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unhideWhenUsed/>
    <w:rsid w:val="0054509D"/>
    <w:pPr>
      <w:tabs>
        <w:tab w:val="right" w:leader="dot" w:pos="9954"/>
      </w:tabs>
      <w:spacing w:after="100"/>
    </w:pPr>
  </w:style>
  <w:style w:type="paragraph" w:styleId="TOC2">
    <w:name w:val="toc 2"/>
    <w:basedOn w:val="Normal"/>
    <w:next w:val="Normal"/>
    <w:autoRedefine/>
    <w:uiPriority w:val="39"/>
    <w:unhideWhenUsed/>
    <w:rsid w:val="004612C6"/>
    <w:pPr>
      <w:spacing w:after="100"/>
      <w:ind w:left="200"/>
    </w:pPr>
  </w:style>
  <w:style w:type="paragraph" w:styleId="TOC3">
    <w:name w:val="toc 3"/>
    <w:basedOn w:val="Normal"/>
    <w:next w:val="Normal"/>
    <w:autoRedefine/>
    <w:uiPriority w:val="39"/>
    <w:unhideWhenUsed/>
    <w:rsid w:val="004612C6"/>
    <w:pPr>
      <w:spacing w:after="100"/>
      <w:ind w:left="400"/>
    </w:pPr>
  </w:style>
  <w:style w:type="paragraph" w:styleId="CommentText">
    <w:name w:val="annotation text"/>
    <w:basedOn w:val="Normal"/>
    <w:link w:val="CommentTextChar"/>
    <w:uiPriority w:val="99"/>
    <w:semiHidden/>
    <w:unhideWhenUsed/>
    <w:qFormat/>
    <w:rsid w:val="00255A0F"/>
  </w:style>
  <w:style w:type="paragraph" w:styleId="CommentSubject">
    <w:name w:val="annotation subject"/>
    <w:basedOn w:val="CommentText"/>
    <w:link w:val="CommentSubjectChar"/>
    <w:uiPriority w:val="99"/>
    <w:semiHidden/>
    <w:unhideWhenUsed/>
    <w:qFormat/>
    <w:rsid w:val="00255A0F"/>
    <w:rPr>
      <w:b/>
      <w:bCs/>
    </w:rPr>
  </w:style>
  <w:style w:type="numbering" w:styleId="111111">
    <w:name w:val="Outline List 2"/>
    <w:basedOn w:val="NoList"/>
    <w:semiHidden/>
    <w:rsid w:val="00DD7BC5"/>
    <w:pPr>
      <w:numPr>
        <w:numId w:val="14"/>
      </w:numPr>
    </w:pPr>
  </w:style>
  <w:style w:type="numbering" w:styleId="1ai">
    <w:name w:val="Outline List 1"/>
    <w:basedOn w:val="NoList"/>
    <w:semiHidden/>
    <w:rsid w:val="00DD7BC5"/>
    <w:pPr>
      <w:numPr>
        <w:numId w:val="15"/>
      </w:numPr>
    </w:pPr>
  </w:style>
  <w:style w:type="numbering" w:styleId="ArticleSection">
    <w:name w:val="Outline List 3"/>
    <w:basedOn w:val="NoList"/>
    <w:semiHidden/>
    <w:rsid w:val="00DD7BC5"/>
    <w:pPr>
      <w:numPr>
        <w:numId w:val="16"/>
      </w:numPr>
    </w:pPr>
  </w:style>
  <w:style w:type="table" w:styleId="Table3Deffects1">
    <w:name w:val="Table 3D effects 1"/>
    <w:basedOn w:val="TableNormal"/>
    <w:semiHidden/>
    <w:rsid w:val="00DD7BC5"/>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DD7BC5"/>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DD7BC5"/>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DD7BC5"/>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DD7BC5"/>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DD7BC5"/>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DD7BC5"/>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DD7BC5"/>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DD7BC5"/>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DD7BC5"/>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DD7BC5"/>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DD7BC5"/>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DD7BC5"/>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DD7BC5"/>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DD7BC5"/>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DD7BC5"/>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DD7BC5"/>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DD7B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DD7BC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DD7BC5"/>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DD7BC5"/>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DD7BC5"/>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DD7BC5"/>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DD7BC5"/>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DD7BC5"/>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DD7BC5"/>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DD7BC5"/>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DD7BC5"/>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DD7BC5"/>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DD7BC5"/>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DD7BC5"/>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DD7BC5"/>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DD7BC5"/>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DD7BC5"/>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DD7BC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DD7BC5"/>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DD7BC5"/>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DD7BC5"/>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DD7BC5"/>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DD7BC5"/>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DD7B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DD7BC5"/>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DD7BC5"/>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DD7BC5"/>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Hyperlink">
    <w:name w:val="Hyperlink"/>
    <w:uiPriority w:val="99"/>
    <w:rsid w:val="00DD7BC5"/>
    <w:rPr>
      <w:color w:val="0000FF"/>
      <w:u w:val="single"/>
    </w:rPr>
  </w:style>
  <w:style w:type="paragraph" w:styleId="Revision">
    <w:name w:val="Revision"/>
    <w:hidden/>
    <w:uiPriority w:val="99"/>
    <w:semiHidden/>
    <w:rsid w:val="001B4799"/>
  </w:style>
  <w:style w:type="character" w:customStyle="1" w:styleId="UnresolvedMention2">
    <w:name w:val="Unresolved Mention2"/>
    <w:basedOn w:val="DefaultParagraphFont"/>
    <w:uiPriority w:val="99"/>
    <w:semiHidden/>
    <w:unhideWhenUsed/>
    <w:rsid w:val="00DF6734"/>
    <w:rPr>
      <w:color w:val="808080"/>
      <w:shd w:val="clear" w:color="auto" w:fill="E6E6E6"/>
    </w:rPr>
  </w:style>
  <w:style w:type="character" w:customStyle="1" w:styleId="BodyTextChar">
    <w:name w:val="Body Text Char"/>
    <w:basedOn w:val="DefaultParagraphFont"/>
    <w:link w:val="BodyText"/>
    <w:semiHidden/>
    <w:rsid w:val="00E52775"/>
  </w:style>
  <w:style w:type="paragraph" w:styleId="BodyTextFirstIndent">
    <w:name w:val="Body Text First Indent"/>
    <w:basedOn w:val="BodyText"/>
    <w:link w:val="BodyTextFirstIndentChar"/>
    <w:semiHidden/>
    <w:rsid w:val="00DD7BC5"/>
    <w:pPr>
      <w:ind w:firstLine="210"/>
    </w:pPr>
  </w:style>
  <w:style w:type="character" w:customStyle="1" w:styleId="BodyTextFirstIndentChar">
    <w:name w:val="Body Text First Indent Char"/>
    <w:basedOn w:val="BodyTextChar"/>
    <w:link w:val="BodyTextFirstIndent"/>
    <w:semiHidden/>
    <w:rsid w:val="00DD7BC5"/>
  </w:style>
  <w:style w:type="paragraph" w:styleId="List2">
    <w:name w:val="List 2"/>
    <w:basedOn w:val="Normal"/>
    <w:semiHidden/>
    <w:rsid w:val="00DD7BC5"/>
    <w:pPr>
      <w:ind w:left="720" w:hanging="360"/>
    </w:pPr>
  </w:style>
  <w:style w:type="paragraph" w:styleId="List3">
    <w:name w:val="List 3"/>
    <w:basedOn w:val="Normal"/>
    <w:semiHidden/>
    <w:rsid w:val="00DD7BC5"/>
    <w:pPr>
      <w:ind w:left="1080" w:hanging="360"/>
    </w:pPr>
  </w:style>
  <w:style w:type="paragraph" w:styleId="List4">
    <w:name w:val="List 4"/>
    <w:basedOn w:val="Normal"/>
    <w:semiHidden/>
    <w:rsid w:val="00DD7BC5"/>
    <w:pPr>
      <w:ind w:left="1440" w:hanging="360"/>
    </w:pPr>
  </w:style>
  <w:style w:type="paragraph" w:styleId="List5">
    <w:name w:val="List 5"/>
    <w:basedOn w:val="Normal"/>
    <w:semiHidden/>
    <w:rsid w:val="00DD7BC5"/>
    <w:pPr>
      <w:ind w:left="1800" w:hanging="360"/>
    </w:pPr>
  </w:style>
  <w:style w:type="paragraph" w:customStyle="1" w:styleId="Footnote">
    <w:name w:val="Footnote"/>
    <w:autoRedefine/>
    <w:rsid w:val="00DD7BC5"/>
    <w:pPr>
      <w:spacing w:line="360" w:lineRule="auto"/>
    </w:pPr>
    <w:rPr>
      <w:sz w:val="16"/>
    </w:rPr>
  </w:style>
  <w:style w:type="character" w:styleId="FootnoteReference">
    <w:name w:val="footnote reference"/>
    <w:basedOn w:val="DefaultParagraphFont"/>
    <w:qFormat/>
    <w:rsid w:val="00DD7BC5"/>
    <w:rPr>
      <w:b w:val="0"/>
      <w:bCs w:val="0"/>
      <w:i w:val="0"/>
      <w:iCs w:val="0"/>
      <w:position w:val="8"/>
      <w:sz w:val="16"/>
      <w:szCs w:val="16"/>
      <w:vertAlign w:val="baseline"/>
    </w:rPr>
  </w:style>
  <w:style w:type="character" w:customStyle="1" w:styleId="UnresolvedMention3">
    <w:name w:val="Unresolved Mention3"/>
    <w:basedOn w:val="DefaultParagraphFont"/>
    <w:uiPriority w:val="99"/>
    <w:semiHidden/>
    <w:unhideWhenUsed/>
    <w:rsid w:val="00081068"/>
    <w:rPr>
      <w:color w:val="605E5C"/>
      <w:shd w:val="clear" w:color="auto" w:fill="E1DFDD"/>
    </w:rPr>
  </w:style>
  <w:style w:type="character" w:customStyle="1" w:styleId="crayon-v">
    <w:name w:val="crayon-v"/>
    <w:basedOn w:val="DefaultParagraphFont"/>
    <w:rsid w:val="001018FF"/>
  </w:style>
  <w:style w:type="character" w:customStyle="1" w:styleId="crayon-o">
    <w:name w:val="crayon-o"/>
    <w:basedOn w:val="DefaultParagraphFont"/>
    <w:rsid w:val="001018FF"/>
  </w:style>
  <w:style w:type="character" w:customStyle="1" w:styleId="crayon-e">
    <w:name w:val="crayon-e"/>
    <w:basedOn w:val="DefaultParagraphFont"/>
    <w:rsid w:val="001018FF"/>
  </w:style>
  <w:style w:type="character" w:styleId="UnresolvedMention">
    <w:name w:val="Unresolved Mention"/>
    <w:basedOn w:val="DefaultParagraphFont"/>
    <w:uiPriority w:val="99"/>
    <w:semiHidden/>
    <w:unhideWhenUsed/>
    <w:rsid w:val="006302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318287">
      <w:bodyDiv w:val="1"/>
      <w:marLeft w:val="0"/>
      <w:marRight w:val="0"/>
      <w:marTop w:val="0"/>
      <w:marBottom w:val="0"/>
      <w:divBdr>
        <w:top w:val="none" w:sz="0" w:space="0" w:color="auto"/>
        <w:left w:val="none" w:sz="0" w:space="0" w:color="auto"/>
        <w:bottom w:val="none" w:sz="0" w:space="0" w:color="auto"/>
        <w:right w:val="none" w:sz="0" w:space="0" w:color="auto"/>
      </w:divBdr>
    </w:div>
    <w:div w:id="363100684">
      <w:bodyDiv w:val="1"/>
      <w:marLeft w:val="0"/>
      <w:marRight w:val="0"/>
      <w:marTop w:val="0"/>
      <w:marBottom w:val="0"/>
      <w:divBdr>
        <w:top w:val="none" w:sz="0" w:space="0" w:color="auto"/>
        <w:left w:val="none" w:sz="0" w:space="0" w:color="auto"/>
        <w:bottom w:val="none" w:sz="0" w:space="0" w:color="auto"/>
        <w:right w:val="none" w:sz="0" w:space="0" w:color="auto"/>
      </w:divBdr>
    </w:div>
    <w:div w:id="483206486">
      <w:bodyDiv w:val="1"/>
      <w:marLeft w:val="0"/>
      <w:marRight w:val="0"/>
      <w:marTop w:val="0"/>
      <w:marBottom w:val="0"/>
      <w:divBdr>
        <w:top w:val="none" w:sz="0" w:space="0" w:color="auto"/>
        <w:left w:val="none" w:sz="0" w:space="0" w:color="auto"/>
        <w:bottom w:val="none" w:sz="0" w:space="0" w:color="auto"/>
        <w:right w:val="none" w:sz="0" w:space="0" w:color="auto"/>
      </w:divBdr>
    </w:div>
    <w:div w:id="629282661">
      <w:bodyDiv w:val="1"/>
      <w:marLeft w:val="0"/>
      <w:marRight w:val="0"/>
      <w:marTop w:val="0"/>
      <w:marBottom w:val="0"/>
      <w:divBdr>
        <w:top w:val="none" w:sz="0" w:space="0" w:color="auto"/>
        <w:left w:val="none" w:sz="0" w:space="0" w:color="auto"/>
        <w:bottom w:val="none" w:sz="0" w:space="0" w:color="auto"/>
        <w:right w:val="none" w:sz="0" w:space="0" w:color="auto"/>
      </w:divBdr>
    </w:div>
    <w:div w:id="717165900">
      <w:bodyDiv w:val="1"/>
      <w:marLeft w:val="0"/>
      <w:marRight w:val="0"/>
      <w:marTop w:val="0"/>
      <w:marBottom w:val="0"/>
      <w:divBdr>
        <w:top w:val="none" w:sz="0" w:space="0" w:color="auto"/>
        <w:left w:val="none" w:sz="0" w:space="0" w:color="auto"/>
        <w:bottom w:val="none" w:sz="0" w:space="0" w:color="auto"/>
        <w:right w:val="none" w:sz="0" w:space="0" w:color="auto"/>
      </w:divBdr>
    </w:div>
    <w:div w:id="853373709">
      <w:bodyDiv w:val="1"/>
      <w:marLeft w:val="0"/>
      <w:marRight w:val="0"/>
      <w:marTop w:val="0"/>
      <w:marBottom w:val="0"/>
      <w:divBdr>
        <w:top w:val="none" w:sz="0" w:space="0" w:color="auto"/>
        <w:left w:val="none" w:sz="0" w:space="0" w:color="auto"/>
        <w:bottom w:val="none" w:sz="0" w:space="0" w:color="auto"/>
        <w:right w:val="none" w:sz="0" w:space="0" w:color="auto"/>
      </w:divBdr>
    </w:div>
    <w:div w:id="952395733">
      <w:bodyDiv w:val="1"/>
      <w:marLeft w:val="0"/>
      <w:marRight w:val="0"/>
      <w:marTop w:val="0"/>
      <w:marBottom w:val="0"/>
      <w:divBdr>
        <w:top w:val="none" w:sz="0" w:space="0" w:color="auto"/>
        <w:left w:val="none" w:sz="0" w:space="0" w:color="auto"/>
        <w:bottom w:val="none" w:sz="0" w:space="0" w:color="auto"/>
        <w:right w:val="none" w:sz="0" w:space="0" w:color="auto"/>
      </w:divBdr>
    </w:div>
    <w:div w:id="1243880548">
      <w:bodyDiv w:val="1"/>
      <w:marLeft w:val="0"/>
      <w:marRight w:val="0"/>
      <w:marTop w:val="0"/>
      <w:marBottom w:val="0"/>
      <w:divBdr>
        <w:top w:val="none" w:sz="0" w:space="0" w:color="auto"/>
        <w:left w:val="none" w:sz="0" w:space="0" w:color="auto"/>
        <w:bottom w:val="none" w:sz="0" w:space="0" w:color="auto"/>
        <w:right w:val="none" w:sz="0" w:space="0" w:color="auto"/>
      </w:divBdr>
    </w:div>
    <w:div w:id="1361589122">
      <w:bodyDiv w:val="1"/>
      <w:marLeft w:val="0"/>
      <w:marRight w:val="0"/>
      <w:marTop w:val="0"/>
      <w:marBottom w:val="0"/>
      <w:divBdr>
        <w:top w:val="none" w:sz="0" w:space="0" w:color="auto"/>
        <w:left w:val="none" w:sz="0" w:space="0" w:color="auto"/>
        <w:bottom w:val="none" w:sz="0" w:space="0" w:color="auto"/>
        <w:right w:val="none" w:sz="0" w:space="0" w:color="auto"/>
      </w:divBdr>
    </w:div>
    <w:div w:id="1492216325">
      <w:bodyDiv w:val="1"/>
      <w:marLeft w:val="0"/>
      <w:marRight w:val="0"/>
      <w:marTop w:val="0"/>
      <w:marBottom w:val="0"/>
      <w:divBdr>
        <w:top w:val="none" w:sz="0" w:space="0" w:color="auto"/>
        <w:left w:val="none" w:sz="0" w:space="0" w:color="auto"/>
        <w:bottom w:val="none" w:sz="0" w:space="0" w:color="auto"/>
        <w:right w:val="none" w:sz="0" w:space="0" w:color="auto"/>
      </w:divBdr>
    </w:div>
    <w:div w:id="1657025012">
      <w:bodyDiv w:val="1"/>
      <w:marLeft w:val="0"/>
      <w:marRight w:val="0"/>
      <w:marTop w:val="0"/>
      <w:marBottom w:val="0"/>
      <w:divBdr>
        <w:top w:val="none" w:sz="0" w:space="0" w:color="auto"/>
        <w:left w:val="none" w:sz="0" w:space="0" w:color="auto"/>
        <w:bottom w:val="none" w:sz="0" w:space="0" w:color="auto"/>
        <w:right w:val="none" w:sz="0" w:space="0" w:color="auto"/>
      </w:divBdr>
    </w:div>
    <w:div w:id="1776830552">
      <w:bodyDiv w:val="1"/>
      <w:marLeft w:val="0"/>
      <w:marRight w:val="0"/>
      <w:marTop w:val="0"/>
      <w:marBottom w:val="0"/>
      <w:divBdr>
        <w:top w:val="none" w:sz="0" w:space="0" w:color="auto"/>
        <w:left w:val="none" w:sz="0" w:space="0" w:color="auto"/>
        <w:bottom w:val="none" w:sz="0" w:space="0" w:color="auto"/>
        <w:right w:val="none" w:sz="0" w:space="0" w:color="auto"/>
      </w:divBdr>
    </w:div>
    <w:div w:id="1785154999">
      <w:bodyDiv w:val="1"/>
      <w:marLeft w:val="0"/>
      <w:marRight w:val="0"/>
      <w:marTop w:val="0"/>
      <w:marBottom w:val="0"/>
      <w:divBdr>
        <w:top w:val="none" w:sz="0" w:space="0" w:color="auto"/>
        <w:left w:val="none" w:sz="0" w:space="0" w:color="auto"/>
        <w:bottom w:val="none" w:sz="0" w:space="0" w:color="auto"/>
        <w:right w:val="none" w:sz="0" w:space="0" w:color="auto"/>
      </w:divBdr>
    </w:div>
    <w:div w:id="1838227022">
      <w:bodyDiv w:val="1"/>
      <w:marLeft w:val="0"/>
      <w:marRight w:val="0"/>
      <w:marTop w:val="0"/>
      <w:marBottom w:val="0"/>
      <w:divBdr>
        <w:top w:val="none" w:sz="0" w:space="0" w:color="auto"/>
        <w:left w:val="none" w:sz="0" w:space="0" w:color="auto"/>
        <w:bottom w:val="none" w:sz="0" w:space="0" w:color="auto"/>
        <w:right w:val="none" w:sz="0" w:space="0" w:color="auto"/>
      </w:divBdr>
    </w:div>
    <w:div w:id="1862936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pillow.readthedocs.io/en/4.2.x/reference/ImageTk.html"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DD1152-C172-46D6-BD8F-8B2F80799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22624</TotalTime>
  <Pages>33</Pages>
  <Words>8132</Words>
  <Characters>46357</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1 [ChapterStart]</vt:lpstr>
    </vt:vector>
  </TitlesOfParts>
  <Company>company</Company>
  <LinksUpToDate>false</LinksUpToDate>
  <CharactersWithSpaces>54381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 [ChapterStart]</dc:title>
  <dc:creator>Lee</dc:creator>
  <cp:lastModifiedBy>Lee Vaughan</cp:lastModifiedBy>
  <cp:revision>559</cp:revision>
  <cp:lastPrinted>2018-05-02T13:58:00Z</cp:lastPrinted>
  <dcterms:created xsi:type="dcterms:W3CDTF">2019-09-30T15:31:00Z</dcterms:created>
  <dcterms:modified xsi:type="dcterms:W3CDTF">2019-11-10T22:07:00Z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company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_AdHocReviewCycleID">
    <vt:i4>1284902924</vt:i4>
  </property>
  <property fmtid="{D5CDD505-2E9C-101B-9397-08002B2CF9AE}" pid="10" name="_AuthorEmail">
    <vt:lpwstr>lee.vaughan@exxonmobil.com</vt:lpwstr>
  </property>
  <property fmtid="{D5CDD505-2E9C-101B-9397-08002B2CF9AE}" pid="11" name="_AuthorEmailDisplayName">
    <vt:lpwstr>Vaughan, Lee</vt:lpwstr>
  </property>
  <property fmtid="{D5CDD505-2E9C-101B-9397-08002B2CF9AE}" pid="12" name="_EmailSubject">
    <vt:lpwstr>nom- DOWNLOAD!!!</vt:lpwstr>
  </property>
  <property fmtid="{D5CDD505-2E9C-101B-9397-08002B2CF9AE}" pid="13" name="_NewReviewCycle">
    <vt:lpwstr/>
  </property>
  <property fmtid="{D5CDD505-2E9C-101B-9397-08002B2CF9AE}" pid="14" name="_PreviousAdHocReviewCycleID">
    <vt:i4>1284902924</vt:i4>
  </property>
  <property fmtid="{D5CDD505-2E9C-101B-9397-08002B2CF9AE}" pid="15" name="_ReviewingToolsShownOnce">
    <vt:lpwstr/>
  </property>
</Properties>
</file>